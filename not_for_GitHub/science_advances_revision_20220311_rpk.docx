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0AC5A8" w14:textId="3E063E33" w:rsidR="004E2951" w:rsidRPr="0020694D" w:rsidRDefault="004E2951" w:rsidP="004E2951">
      <w:pPr>
        <w:pStyle w:val="CommentText"/>
        <w:spacing w:line="480" w:lineRule="auto"/>
        <w:jc w:val="center"/>
        <w:rPr>
          <w:rFonts w:ascii="Times New Roman" w:hAnsi="Times New Roman" w:cs="Times New Roman"/>
          <w:sz w:val="24"/>
          <w:szCs w:val="24"/>
        </w:rPr>
      </w:pPr>
      <w:r w:rsidRPr="0020694D">
        <w:rPr>
          <w:rFonts w:ascii="Times New Roman" w:hAnsi="Times New Roman" w:cs="Times New Roman"/>
          <w:sz w:val="24"/>
          <w:szCs w:val="24"/>
        </w:rPr>
        <w:t xml:space="preserve">Message in a Bottle: Archived DNA Reveals </w:t>
      </w:r>
      <w:r w:rsidR="00C87BAE">
        <w:rPr>
          <w:rFonts w:ascii="Times New Roman" w:hAnsi="Times New Roman" w:cs="Times New Roman"/>
          <w:sz w:val="24"/>
          <w:szCs w:val="24"/>
        </w:rPr>
        <w:t>Marine Heatwave</w:t>
      </w:r>
      <w:commentRangeStart w:id="0"/>
      <w:ins w:id="1" w:author="RPK" w:date="2022-03-17T08:44:00Z">
        <w:r w:rsidR="002F1852">
          <w:rPr>
            <w:rFonts w:ascii="Times New Roman" w:hAnsi="Times New Roman" w:cs="Times New Roman"/>
            <w:sz w:val="24"/>
            <w:szCs w:val="24"/>
          </w:rPr>
          <w:t>-</w:t>
        </w:r>
      </w:ins>
      <w:commentRangeEnd w:id="0"/>
      <w:ins w:id="2" w:author="RPK" w:date="2022-03-17T08:45:00Z">
        <w:r w:rsidR="002F1852">
          <w:rPr>
            <w:rStyle w:val="CommentReference"/>
          </w:rPr>
          <w:commentReference w:id="0"/>
        </w:r>
      </w:ins>
      <w:del w:id="3" w:author="RPK" w:date="2022-03-17T08:44:00Z">
        <w:r w:rsidR="00C87BAE" w:rsidDel="002F1852">
          <w:rPr>
            <w:rFonts w:ascii="Times New Roman" w:hAnsi="Times New Roman" w:cs="Times New Roman"/>
            <w:sz w:val="24"/>
            <w:szCs w:val="24"/>
          </w:rPr>
          <w:delText xml:space="preserve"> </w:delText>
        </w:r>
      </w:del>
      <w:r w:rsidR="00C87BAE">
        <w:rPr>
          <w:rFonts w:ascii="Times New Roman" w:hAnsi="Times New Roman" w:cs="Times New Roman"/>
          <w:sz w:val="24"/>
          <w:szCs w:val="24"/>
        </w:rPr>
        <w:t>Associated Shifts in</w:t>
      </w:r>
      <w:r w:rsidRPr="0020694D">
        <w:rPr>
          <w:rFonts w:ascii="Times New Roman" w:hAnsi="Times New Roman" w:cs="Times New Roman"/>
          <w:sz w:val="24"/>
          <w:szCs w:val="24"/>
        </w:rPr>
        <w:t xml:space="preserve"> Fish Assemblages</w:t>
      </w:r>
    </w:p>
    <w:p w14:paraId="3B4DB697" w14:textId="77777777" w:rsidR="004E2951" w:rsidRDefault="004E2951" w:rsidP="004E2951">
      <w:pPr>
        <w:spacing w:line="480" w:lineRule="auto"/>
        <w:jc w:val="center"/>
        <w:rPr>
          <w:rFonts w:ascii="Times New Roman" w:eastAsia="Times New Roman" w:hAnsi="Times New Roman" w:cs="Times New Roman"/>
        </w:rPr>
      </w:pPr>
    </w:p>
    <w:p w14:paraId="2F62A2A9" w14:textId="77777777" w:rsidR="004E2951" w:rsidRDefault="004E2951" w:rsidP="004E2951">
      <w:pPr>
        <w:spacing w:line="480" w:lineRule="auto"/>
        <w:rPr>
          <w:rFonts w:ascii="Times New Roman" w:eastAsia="Times New Roman" w:hAnsi="Times New Roman" w:cs="Times New Roman"/>
        </w:rPr>
      </w:pPr>
    </w:p>
    <w:p w14:paraId="76070522" w14:textId="43A14F31" w:rsidR="004E2951" w:rsidRDefault="004E2951" w:rsidP="004E2951">
      <w:pPr>
        <w:spacing w:line="480" w:lineRule="auto"/>
        <w:jc w:val="center"/>
        <w:rPr>
          <w:rFonts w:ascii="Times New Roman" w:eastAsia="Times New Roman" w:hAnsi="Times New Roman" w:cs="Times New Roman"/>
          <w:vertAlign w:val="superscript"/>
        </w:rPr>
      </w:pPr>
      <w:r>
        <w:rPr>
          <w:rFonts w:ascii="Times New Roman" w:eastAsia="Times New Roman" w:hAnsi="Times New Roman" w:cs="Times New Roman"/>
        </w:rPr>
        <w:t>Zachary Gold</w:t>
      </w:r>
      <w:r>
        <w:rPr>
          <w:rFonts w:ascii="Times New Roman" w:eastAsia="Times New Roman" w:hAnsi="Times New Roman" w:cs="Times New Roman"/>
          <w:vertAlign w:val="superscript"/>
        </w:rPr>
        <w:t>1,2</w:t>
      </w:r>
      <w:r>
        <w:rPr>
          <w:rFonts w:ascii="Times New Roman" w:eastAsia="Times New Roman" w:hAnsi="Times New Roman" w:cs="Times New Roman"/>
        </w:rPr>
        <w:t>, Ryan P. Kelly</w:t>
      </w:r>
      <w:r>
        <w:rPr>
          <w:rFonts w:ascii="Times New Roman" w:eastAsia="Times New Roman" w:hAnsi="Times New Roman" w:cs="Times New Roman"/>
          <w:vertAlign w:val="superscript"/>
        </w:rPr>
        <w:t>3</w:t>
      </w:r>
      <w:r>
        <w:rPr>
          <w:rFonts w:ascii="Times New Roman" w:eastAsia="Times New Roman" w:hAnsi="Times New Roman" w:cs="Times New Roman"/>
        </w:rPr>
        <w:t>, Andrew Olaf Shelton</w:t>
      </w:r>
      <w:r>
        <w:rPr>
          <w:rFonts w:ascii="Times New Roman" w:eastAsia="Times New Roman" w:hAnsi="Times New Roman" w:cs="Times New Roman"/>
          <w:vertAlign w:val="superscript"/>
        </w:rPr>
        <w:t>2</w:t>
      </w:r>
      <w:r>
        <w:rPr>
          <w:rFonts w:ascii="Times New Roman" w:eastAsia="Times New Roman" w:hAnsi="Times New Roman" w:cs="Times New Roman"/>
        </w:rPr>
        <w:t>, Andrew Thompson</w:t>
      </w:r>
      <w:r>
        <w:rPr>
          <w:rFonts w:ascii="Times New Roman" w:eastAsia="Times New Roman" w:hAnsi="Times New Roman" w:cs="Times New Roman"/>
          <w:vertAlign w:val="superscript"/>
        </w:rPr>
        <w:t>4</w:t>
      </w:r>
      <w:r>
        <w:rPr>
          <w:rFonts w:ascii="Times New Roman" w:eastAsia="Times New Roman" w:hAnsi="Times New Roman" w:cs="Times New Roman"/>
        </w:rPr>
        <w:t>, Kelly D. Goodwin</w:t>
      </w:r>
      <w:r>
        <w:rPr>
          <w:rFonts w:ascii="Times New Roman" w:eastAsia="Times New Roman" w:hAnsi="Times New Roman" w:cs="Times New Roman"/>
          <w:vertAlign w:val="superscript"/>
        </w:rPr>
        <w:t>5</w:t>
      </w:r>
      <w:r>
        <w:rPr>
          <w:rFonts w:ascii="Times New Roman" w:eastAsia="Times New Roman" w:hAnsi="Times New Roman" w:cs="Times New Roman"/>
        </w:rPr>
        <w:t>, Ramon Gallego</w:t>
      </w:r>
      <w:r>
        <w:rPr>
          <w:rFonts w:ascii="Times New Roman" w:eastAsia="Times New Roman" w:hAnsi="Times New Roman" w:cs="Times New Roman"/>
          <w:vertAlign w:val="superscript"/>
        </w:rPr>
        <w:t>2</w:t>
      </w:r>
      <w:r>
        <w:rPr>
          <w:rFonts w:ascii="Times New Roman" w:eastAsia="Times New Roman" w:hAnsi="Times New Roman" w:cs="Times New Roman"/>
        </w:rPr>
        <w:t>, Kim Parsons</w:t>
      </w:r>
      <w:r>
        <w:rPr>
          <w:rFonts w:ascii="Times New Roman" w:eastAsia="Times New Roman" w:hAnsi="Times New Roman" w:cs="Times New Roman"/>
          <w:vertAlign w:val="superscript"/>
        </w:rPr>
        <w:t>2</w:t>
      </w:r>
      <w:r>
        <w:rPr>
          <w:rFonts w:ascii="Times New Roman" w:eastAsia="Times New Roman" w:hAnsi="Times New Roman" w:cs="Times New Roman"/>
        </w:rPr>
        <w:t>, Luke R. Thompson</w:t>
      </w:r>
      <w:r>
        <w:rPr>
          <w:rFonts w:ascii="Times New Roman" w:eastAsia="Times New Roman" w:hAnsi="Times New Roman" w:cs="Times New Roman"/>
          <w:vertAlign w:val="superscript"/>
        </w:rPr>
        <w:t>5,6</w:t>
      </w:r>
      <w:r>
        <w:rPr>
          <w:rFonts w:ascii="Times New Roman" w:eastAsia="Times New Roman" w:hAnsi="Times New Roman" w:cs="Times New Roman"/>
        </w:rPr>
        <w:t>,</w:t>
      </w:r>
      <w:r w:rsidR="001E1E01">
        <w:rPr>
          <w:rFonts w:ascii="Times New Roman" w:eastAsia="Times New Roman" w:hAnsi="Times New Roman" w:cs="Times New Roman"/>
        </w:rPr>
        <w:t xml:space="preserve"> </w:t>
      </w:r>
      <w:proofErr w:type="spellStart"/>
      <w:r w:rsidRPr="00D323F9">
        <w:rPr>
          <w:rFonts w:ascii="Times New Roman" w:eastAsia="Times New Roman" w:hAnsi="Times New Roman" w:cs="Times New Roman"/>
        </w:rPr>
        <w:t>Dovi</w:t>
      </w:r>
      <w:proofErr w:type="spellEnd"/>
      <w:r w:rsidRPr="00D323F9">
        <w:rPr>
          <w:rFonts w:ascii="Times New Roman" w:eastAsia="Times New Roman" w:hAnsi="Times New Roman" w:cs="Times New Roman"/>
        </w:rPr>
        <w:t xml:space="preserve"> Kacev</w:t>
      </w:r>
      <w:r>
        <w:rPr>
          <w:rFonts w:ascii="Times New Roman" w:eastAsia="Times New Roman" w:hAnsi="Times New Roman" w:cs="Times New Roman"/>
          <w:vertAlign w:val="superscript"/>
        </w:rPr>
        <w:t>7</w:t>
      </w:r>
      <w:r w:rsidRPr="00D323F9">
        <w:rPr>
          <w:rFonts w:ascii="Times New Roman" w:eastAsia="Times New Roman" w:hAnsi="Times New Roman" w:cs="Times New Roman"/>
        </w:rPr>
        <w:t>,</w:t>
      </w:r>
      <w:r>
        <w:rPr>
          <w:rFonts w:ascii="Times New Roman" w:eastAsia="Times New Roman" w:hAnsi="Times New Roman" w:cs="Times New Roman"/>
        </w:rPr>
        <w:t xml:space="preserve"> Paul H. Barber</w:t>
      </w:r>
      <w:r>
        <w:rPr>
          <w:rFonts w:ascii="Times New Roman" w:eastAsia="Times New Roman" w:hAnsi="Times New Roman" w:cs="Times New Roman"/>
          <w:vertAlign w:val="superscript"/>
        </w:rPr>
        <w:t>8</w:t>
      </w:r>
    </w:p>
    <w:p w14:paraId="065CDE18" w14:textId="77777777" w:rsidR="004E2951" w:rsidRDefault="004E2951" w:rsidP="004E2951">
      <w:pPr>
        <w:spacing w:line="480" w:lineRule="auto"/>
        <w:jc w:val="center"/>
        <w:rPr>
          <w:rFonts w:ascii="Times New Roman" w:eastAsia="Times New Roman" w:hAnsi="Times New Roman" w:cs="Times New Roman"/>
          <w:vertAlign w:val="superscript"/>
        </w:rPr>
      </w:pPr>
    </w:p>
    <w:p w14:paraId="33C0F232"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1</w:t>
      </w:r>
      <w:r>
        <w:rPr>
          <w:rFonts w:ascii="Times New Roman" w:eastAsia="Times New Roman" w:hAnsi="Times New Roman" w:cs="Times New Roman"/>
        </w:rPr>
        <w:t xml:space="preserve"> Cooperative Institute for Climate, Ocean, &amp; Ecosystem Studies, UW, Seattle, WA</w:t>
      </w:r>
    </w:p>
    <w:p w14:paraId="0C1839D7"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2</w:t>
      </w:r>
      <w:r>
        <w:rPr>
          <w:rFonts w:ascii="Times New Roman" w:eastAsia="Times New Roman" w:hAnsi="Times New Roman" w:cs="Times New Roman"/>
        </w:rPr>
        <w:t xml:space="preserve"> Northwest Fisheries Science Center, NMFS/NOAA, Seattle, WA</w:t>
      </w:r>
    </w:p>
    <w:p w14:paraId="186FA022"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3</w:t>
      </w:r>
      <w:r>
        <w:rPr>
          <w:rFonts w:ascii="Times New Roman" w:eastAsia="Times New Roman" w:hAnsi="Times New Roman" w:cs="Times New Roman"/>
        </w:rPr>
        <w:t xml:space="preserve"> School of Marine and Environmental Affairs, UW, Seattle, WA</w:t>
      </w:r>
    </w:p>
    <w:p w14:paraId="0D5F0695"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4</w:t>
      </w:r>
      <w:r>
        <w:rPr>
          <w:rFonts w:ascii="Times New Roman" w:eastAsia="Times New Roman" w:hAnsi="Times New Roman" w:cs="Times New Roman"/>
        </w:rPr>
        <w:t xml:space="preserve"> Southwest Fisheries Science Center, NMFS/NOAA, La Jolla, CA</w:t>
      </w:r>
    </w:p>
    <w:p w14:paraId="118C2785"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5</w:t>
      </w:r>
      <w:r>
        <w:rPr>
          <w:rFonts w:ascii="Times New Roman" w:eastAsia="Times New Roman" w:hAnsi="Times New Roman" w:cs="Times New Roman"/>
        </w:rPr>
        <w:t xml:space="preserve"> Ocean Chemistry and Ecosystems Division, Atlantic Oceanographic and Meteorological Laboratory, Miami, FL</w:t>
      </w:r>
    </w:p>
    <w:p w14:paraId="48D4E54B"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6</w:t>
      </w:r>
      <w:r>
        <w:rPr>
          <w:rFonts w:ascii="Times New Roman" w:eastAsia="Times New Roman" w:hAnsi="Times New Roman" w:cs="Times New Roman"/>
        </w:rPr>
        <w:t xml:space="preserve"> Northern Gulf Institute, Mississippi State University, Mississippi State, MS</w:t>
      </w:r>
    </w:p>
    <w:p w14:paraId="2A6D4F21"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7</w:t>
      </w:r>
      <w:r w:rsidRPr="00D323F9">
        <w:rPr>
          <w:rFonts w:ascii="Times New Roman" w:eastAsia="Times New Roman" w:hAnsi="Times New Roman" w:cs="Times New Roman"/>
        </w:rPr>
        <w:t xml:space="preserve"> Scripps Institution of Oceanography, UCSD, La Jolla</w:t>
      </w:r>
    </w:p>
    <w:p w14:paraId="3E817982"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8</w:t>
      </w:r>
      <w:r>
        <w:rPr>
          <w:rFonts w:ascii="Times New Roman" w:eastAsia="Times New Roman" w:hAnsi="Times New Roman" w:cs="Times New Roman"/>
        </w:rPr>
        <w:t xml:space="preserve"> Department of Ecology and Evolutionary Biology, UCLA, Los Angeles, CA</w:t>
      </w:r>
    </w:p>
    <w:p w14:paraId="081F45E0" w14:textId="77777777" w:rsidR="004E2951" w:rsidRDefault="004E2951" w:rsidP="004E2951">
      <w:pPr>
        <w:spacing w:line="480" w:lineRule="auto"/>
        <w:jc w:val="center"/>
        <w:rPr>
          <w:rFonts w:ascii="Times New Roman" w:eastAsia="Times New Roman" w:hAnsi="Times New Roman" w:cs="Times New Roman"/>
        </w:rPr>
      </w:pPr>
    </w:p>
    <w:p w14:paraId="32C84717" w14:textId="77777777" w:rsidR="004E2951" w:rsidRDefault="004E2951" w:rsidP="004E2951">
      <w:pPr>
        <w:spacing w:line="480" w:lineRule="auto"/>
        <w:rPr>
          <w:rFonts w:ascii="Times New Roman" w:eastAsia="Times New Roman" w:hAnsi="Times New Roman" w:cs="Times New Roman"/>
          <w:b/>
          <w:sz w:val="28"/>
          <w:szCs w:val="28"/>
        </w:rPr>
      </w:pPr>
      <w:commentRangeStart w:id="4"/>
      <w:r>
        <w:rPr>
          <w:rFonts w:ascii="Times New Roman" w:eastAsia="Times New Roman" w:hAnsi="Times New Roman" w:cs="Times New Roman"/>
          <w:b/>
          <w:sz w:val="28"/>
          <w:szCs w:val="28"/>
        </w:rPr>
        <w:t>Abstract</w:t>
      </w:r>
      <w:commentRangeEnd w:id="4"/>
      <w:r w:rsidR="00445F8F">
        <w:rPr>
          <w:rStyle w:val="CommentReference"/>
        </w:rPr>
        <w:commentReference w:id="4"/>
      </w:r>
    </w:p>
    <w:p w14:paraId="485C1758" w14:textId="27781782" w:rsidR="004E2951" w:rsidRPr="003A38B5" w:rsidRDefault="004E2951" w:rsidP="004E2951">
      <w:pPr>
        <w:spacing w:line="480" w:lineRule="auto"/>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Marine heatwaves can drive large-scale shifts in marine ecosystems, but their impacts can be difficult to study from a community perspective. Here, we combine DNA sequences derived from the ethanol of a 23-year longitudinal sample collection with microscopy-derived </w:t>
      </w:r>
      <w:bookmarkStart w:id="5" w:name="_GoBack"/>
      <w:bookmarkEnd w:id="5"/>
      <w:r>
        <w:rPr>
          <w:rFonts w:ascii="Times New Roman" w:eastAsia="Times New Roman" w:hAnsi="Times New Roman" w:cs="Times New Roman"/>
          <w:color w:val="222222"/>
          <w:highlight w:val="white"/>
        </w:rPr>
        <w:t xml:space="preserve">ichthyoplankton identification to demonstrate tropicalization of fish assemblages from the California Current Large Marine Ecosystem during and after the 2014-16 Pacific marine heatwave. </w:t>
      </w:r>
      <w:ins w:id="6" w:author="RPK" w:date="2022-03-17T08:50:00Z">
        <w:r w:rsidR="002F1852">
          <w:rPr>
            <w:rFonts w:ascii="Times New Roman" w:eastAsia="Times New Roman" w:hAnsi="Times New Roman" w:cs="Times New Roman"/>
          </w:rPr>
          <w:t>Our quantitative model estimated community composition and abundance to reveal</w:t>
        </w:r>
        <w:r w:rsidR="002F1852">
          <w:rPr>
            <w:rFonts w:ascii="Times New Roman" w:eastAsia="Times New Roman" w:hAnsi="Times New Roman" w:cs="Times New Roman"/>
            <w:color w:val="222222"/>
            <w:highlight w:val="white"/>
          </w:rPr>
          <w:t xml:space="preserve"> </w:t>
        </w:r>
        <w:r w:rsidR="002F1852">
          <w:rPr>
            <w:rFonts w:ascii="Times New Roman" w:eastAsia="Times New Roman" w:hAnsi="Times New Roman" w:cs="Times New Roman"/>
            <w:color w:val="222222"/>
            <w:highlight w:val="white"/>
          </w:rPr>
          <w:lastRenderedPageBreak/>
          <w:t>i</w:t>
        </w:r>
      </w:ins>
      <w:del w:id="7" w:author="RPK" w:date="2022-03-17T08:50:00Z">
        <w:r w:rsidDel="002F1852">
          <w:rPr>
            <w:rFonts w:ascii="Times New Roman" w:eastAsia="Times New Roman" w:hAnsi="Times New Roman" w:cs="Times New Roman"/>
            <w:color w:val="222222"/>
            <w:highlight w:val="white"/>
          </w:rPr>
          <w:delText>I</w:delText>
        </w:r>
      </w:del>
      <w:r>
        <w:rPr>
          <w:rFonts w:ascii="Times New Roman" w:eastAsia="Times New Roman" w:hAnsi="Times New Roman" w:cs="Times New Roman"/>
          <w:color w:val="222222"/>
          <w:highlight w:val="white"/>
        </w:rPr>
        <w:t xml:space="preserve">ncreases </w:t>
      </w:r>
      <w:del w:id="8" w:author="RPK" w:date="2022-03-17T08:46:00Z">
        <w:r w:rsidDel="002F1852">
          <w:rPr>
            <w:rFonts w:ascii="Times New Roman" w:eastAsia="Times New Roman" w:hAnsi="Times New Roman" w:cs="Times New Roman"/>
            <w:color w:val="222222"/>
            <w:highlight w:val="white"/>
          </w:rPr>
          <w:delText xml:space="preserve">of </w:delText>
        </w:r>
      </w:del>
      <w:ins w:id="9" w:author="RPK" w:date="2022-03-17T08:46:00Z">
        <w:r w:rsidR="002F1852">
          <w:rPr>
            <w:rFonts w:ascii="Times New Roman" w:eastAsia="Times New Roman" w:hAnsi="Times New Roman" w:cs="Times New Roman"/>
            <w:color w:val="222222"/>
            <w:highlight w:val="white"/>
          </w:rPr>
          <w:t xml:space="preserve">in </w:t>
        </w:r>
      </w:ins>
      <w:r>
        <w:rPr>
          <w:rFonts w:ascii="Times New Roman" w:eastAsia="Times New Roman" w:hAnsi="Times New Roman" w:cs="Times New Roman"/>
          <w:color w:val="222222"/>
          <w:highlight w:val="white"/>
        </w:rPr>
        <w:t xml:space="preserve">southern, mesopelagic species </w:t>
      </w:r>
      <w:del w:id="10" w:author="RPK" w:date="2022-03-17T08:46:00Z">
        <w:r w:rsidR="001E1E01" w:rsidDel="002F1852">
          <w:rPr>
            <w:rFonts w:ascii="Times New Roman" w:eastAsia="Times New Roman" w:hAnsi="Times New Roman" w:cs="Times New Roman"/>
            <w:color w:val="222222"/>
            <w:highlight w:val="white"/>
          </w:rPr>
          <w:delText xml:space="preserve">abundance </w:delText>
        </w:r>
      </w:del>
      <w:del w:id="11" w:author="RPK" w:date="2022-03-17T08:50:00Z">
        <w:r w:rsidDel="002F1852">
          <w:rPr>
            <w:rFonts w:ascii="Times New Roman" w:eastAsia="Times New Roman" w:hAnsi="Times New Roman" w:cs="Times New Roman"/>
            <w:color w:val="222222"/>
            <w:highlight w:val="white"/>
          </w:rPr>
          <w:delText xml:space="preserve">were </w:delText>
        </w:r>
      </w:del>
      <w:r>
        <w:rPr>
          <w:rFonts w:ascii="Times New Roman" w:eastAsia="Times New Roman" w:hAnsi="Times New Roman" w:cs="Times New Roman"/>
          <w:color w:val="222222"/>
          <w:highlight w:val="white"/>
        </w:rPr>
        <w:t>associated with declines in important temperate fisheries targets</w:t>
      </w:r>
      <w:r w:rsidR="00C651C6">
        <w:rPr>
          <w:rFonts w:ascii="Times New Roman" w:eastAsia="Times New Roman" w:hAnsi="Times New Roman" w:cs="Times New Roman"/>
          <w:color w:val="222222"/>
          <w:highlight w:val="white"/>
        </w:rPr>
        <w:t xml:space="preserve"> (</w:t>
      </w:r>
      <w:r>
        <w:rPr>
          <w:rFonts w:ascii="Times New Roman" w:eastAsia="Times New Roman" w:hAnsi="Times New Roman" w:cs="Times New Roman"/>
          <w:color w:val="222222"/>
          <w:highlight w:val="white"/>
        </w:rPr>
        <w:t>e.g. North Pacific Hake</w:t>
      </w:r>
      <w:r w:rsidR="00C651C6">
        <w:rPr>
          <w:rFonts w:ascii="Times New Roman" w:eastAsia="Times New Roman" w:hAnsi="Times New Roman" w:cs="Times New Roman"/>
          <w:color w:val="222222"/>
          <w:highlight w:val="white"/>
        </w:rPr>
        <w:t xml:space="preserve"> (</w:t>
      </w:r>
      <w:proofErr w:type="spellStart"/>
      <w:r>
        <w:rPr>
          <w:rFonts w:ascii="Times New Roman" w:eastAsia="Times New Roman" w:hAnsi="Times New Roman" w:cs="Times New Roman"/>
          <w:i/>
          <w:iCs/>
          <w:color w:val="222222"/>
          <w:highlight w:val="white"/>
        </w:rPr>
        <w:t>Merluccius</w:t>
      </w:r>
      <w:proofErr w:type="spellEnd"/>
      <w:r>
        <w:rPr>
          <w:rFonts w:ascii="Times New Roman" w:eastAsia="Times New Roman" w:hAnsi="Times New Roman" w:cs="Times New Roman"/>
          <w:i/>
          <w:iCs/>
          <w:color w:val="222222"/>
          <w:highlight w:val="white"/>
        </w:rPr>
        <w:t xml:space="preserve"> </w:t>
      </w:r>
      <w:proofErr w:type="spellStart"/>
      <w:r>
        <w:rPr>
          <w:rFonts w:ascii="Times New Roman" w:eastAsia="Times New Roman" w:hAnsi="Times New Roman" w:cs="Times New Roman"/>
          <w:i/>
          <w:iCs/>
          <w:color w:val="222222"/>
          <w:highlight w:val="white"/>
        </w:rPr>
        <w:t>productus</w:t>
      </w:r>
      <w:proofErr w:type="spellEnd"/>
      <w:r>
        <w:rPr>
          <w:rFonts w:ascii="Times New Roman" w:eastAsia="Times New Roman" w:hAnsi="Times New Roman" w:cs="Times New Roman"/>
          <w:color w:val="222222"/>
          <w:highlight w:val="white"/>
        </w:rPr>
        <w:t>) and Pacific sardine</w:t>
      </w:r>
      <w:r w:rsidR="00C651C6">
        <w:rPr>
          <w:rFonts w:ascii="Times New Roman" w:eastAsia="Times New Roman" w:hAnsi="Times New Roman" w:cs="Times New Roman"/>
          <w:color w:val="222222"/>
          <w:highlight w:val="white"/>
        </w:rPr>
        <w:t xml:space="preserve"> (</w:t>
      </w:r>
      <w:proofErr w:type="spellStart"/>
      <w:r>
        <w:rPr>
          <w:rFonts w:ascii="Times New Roman" w:eastAsia="Times New Roman" w:hAnsi="Times New Roman" w:cs="Times New Roman"/>
          <w:i/>
          <w:iCs/>
          <w:color w:val="222222"/>
          <w:highlight w:val="white"/>
        </w:rPr>
        <w:t>Sardinops</w:t>
      </w:r>
      <w:proofErr w:type="spellEnd"/>
      <w:r>
        <w:rPr>
          <w:rFonts w:ascii="Times New Roman" w:eastAsia="Times New Roman" w:hAnsi="Times New Roman" w:cs="Times New Roman"/>
          <w:i/>
          <w:iCs/>
          <w:color w:val="222222"/>
          <w:highlight w:val="white"/>
        </w:rPr>
        <w:t xml:space="preserve"> </w:t>
      </w:r>
      <w:proofErr w:type="spellStart"/>
      <w:r>
        <w:rPr>
          <w:rFonts w:ascii="Times New Roman" w:eastAsia="Times New Roman" w:hAnsi="Times New Roman" w:cs="Times New Roman"/>
          <w:i/>
          <w:iCs/>
          <w:color w:val="222222"/>
          <w:highlight w:val="white"/>
        </w:rPr>
        <w:t>sagax</w:t>
      </w:r>
      <w:proofErr w:type="spellEnd"/>
      <w:del w:id="12" w:author="RPK" w:date="2022-03-17T08:50:00Z">
        <w:r w:rsidDel="002F1852">
          <w:rPr>
            <w:rFonts w:ascii="Times New Roman" w:eastAsia="Times New Roman" w:hAnsi="Times New Roman" w:cs="Times New Roman"/>
            <w:color w:val="222222"/>
            <w:highlight w:val="white"/>
          </w:rPr>
          <w:delText xml:space="preserve">)), </w:delText>
        </w:r>
      </w:del>
      <w:ins w:id="13" w:author="RPK" w:date="2022-03-17T08:50:00Z">
        <w:r w:rsidR="002F1852">
          <w:rPr>
            <w:rFonts w:ascii="Times New Roman" w:eastAsia="Times New Roman" w:hAnsi="Times New Roman" w:cs="Times New Roman"/>
            <w:color w:val="222222"/>
            <w:highlight w:val="white"/>
          </w:rPr>
          <w:t>)).</w:t>
        </w:r>
      </w:ins>
      <w:ins w:id="14" w:author="RPK" w:date="2022-03-17T08:52:00Z">
        <w:r w:rsidR="004C093E" w:rsidRPr="004C093E">
          <w:rPr>
            <w:rFonts w:ascii="Times New Roman" w:eastAsia="Times New Roman" w:hAnsi="Times New Roman" w:cs="Times New Roman"/>
            <w:color w:val="222222"/>
            <w:highlight w:val="white"/>
          </w:rPr>
          <w:t xml:space="preserve"> </w:t>
        </w:r>
        <w:r w:rsidR="004C093E">
          <w:rPr>
            <w:rFonts w:ascii="Times New Roman" w:eastAsia="Times New Roman" w:hAnsi="Times New Roman" w:cs="Times New Roman"/>
            <w:color w:val="222222"/>
            <w:highlight w:val="white"/>
          </w:rPr>
          <w:t>We observed novel assemblages of tropical mesopelagic fishes and temperate species (e.g. northern anchovy,</w:t>
        </w:r>
        <w:r w:rsidR="004C093E" w:rsidDel="00D96C4A">
          <w:rPr>
            <w:rFonts w:ascii="Times New Roman" w:eastAsia="Times New Roman" w:hAnsi="Times New Roman" w:cs="Times New Roman"/>
            <w:color w:val="222222"/>
            <w:highlight w:val="white"/>
          </w:rPr>
          <w:t xml:space="preserve"> </w:t>
        </w:r>
        <w:proofErr w:type="spellStart"/>
        <w:r w:rsidR="004C093E">
          <w:rPr>
            <w:rFonts w:ascii="Times New Roman" w:eastAsia="Times New Roman" w:hAnsi="Times New Roman" w:cs="Times New Roman"/>
            <w:i/>
            <w:color w:val="222222"/>
            <w:highlight w:val="white"/>
          </w:rPr>
          <w:t>Engraulis</w:t>
        </w:r>
        <w:proofErr w:type="spellEnd"/>
        <w:r w:rsidR="004C093E">
          <w:rPr>
            <w:rFonts w:ascii="Times New Roman" w:eastAsia="Times New Roman" w:hAnsi="Times New Roman" w:cs="Times New Roman"/>
            <w:i/>
            <w:color w:val="222222"/>
            <w:highlight w:val="white"/>
          </w:rPr>
          <w:t xml:space="preserve"> </w:t>
        </w:r>
        <w:proofErr w:type="spellStart"/>
        <w:r w:rsidR="004C093E">
          <w:rPr>
            <w:rFonts w:ascii="Times New Roman" w:eastAsia="Times New Roman" w:hAnsi="Times New Roman" w:cs="Times New Roman"/>
            <w:i/>
            <w:color w:val="222222"/>
            <w:highlight w:val="white"/>
          </w:rPr>
          <w:t>mordax</w:t>
        </w:r>
        <w:proofErr w:type="spellEnd"/>
        <w:r w:rsidR="004C093E">
          <w:rPr>
            <w:rFonts w:ascii="Times New Roman" w:eastAsia="Times New Roman" w:hAnsi="Times New Roman" w:cs="Times New Roman"/>
            <w:color w:val="222222"/>
            <w:highlight w:val="white"/>
          </w:rPr>
          <w:t>) even after the return to average water temperatures.</w:t>
        </w:r>
      </w:ins>
      <w:ins w:id="15" w:author="RPK" w:date="2022-03-17T08:50:00Z">
        <w:r w:rsidR="002F1852">
          <w:rPr>
            <w:rFonts w:ascii="Times New Roman" w:eastAsia="Times New Roman" w:hAnsi="Times New Roman" w:cs="Times New Roman"/>
            <w:color w:val="222222"/>
            <w:highlight w:val="white"/>
          </w:rPr>
          <w:t xml:space="preserve"> </w:t>
        </w:r>
      </w:ins>
      <w:ins w:id="16" w:author="RPK" w:date="2022-03-17T08:52:00Z">
        <w:r w:rsidR="004C093E">
          <w:rPr>
            <w:rFonts w:ascii="Times New Roman" w:eastAsia="Times New Roman" w:hAnsi="Times New Roman" w:cs="Times New Roman"/>
            <w:color w:val="222222"/>
            <w:highlight w:val="white"/>
          </w:rPr>
          <w:t xml:space="preserve">Overall, </w:t>
        </w:r>
        <w:r w:rsidR="004C093E">
          <w:rPr>
            <w:rFonts w:ascii="Times New Roman" w:eastAsia="Times New Roman" w:hAnsi="Times New Roman" w:cs="Times New Roman"/>
            <w:color w:val="222222"/>
          </w:rPr>
          <w:t>t</w:t>
        </w:r>
      </w:ins>
      <w:ins w:id="17" w:author="RPK" w:date="2022-03-17T08:51:00Z">
        <w:r w:rsidR="002F1852">
          <w:rPr>
            <w:rFonts w:ascii="Times New Roman" w:eastAsia="Times New Roman" w:hAnsi="Times New Roman" w:cs="Times New Roman"/>
            <w:color w:val="222222"/>
          </w:rPr>
          <w:t>he integrated</w:t>
        </w:r>
        <w:r w:rsidR="002F1852">
          <w:rPr>
            <w:rFonts w:ascii="Times New Roman" w:eastAsia="Times New Roman" w:hAnsi="Times New Roman" w:cs="Times New Roman"/>
          </w:rPr>
          <w:t xml:space="preserve"> dataset </w:t>
        </w:r>
        <w:r w:rsidR="002F1852">
          <w:rPr>
            <w:rFonts w:ascii="Times New Roman" w:eastAsia="Times New Roman" w:hAnsi="Times New Roman" w:cs="Times New Roman"/>
            <w:color w:val="222222"/>
            <w:highlight w:val="white"/>
          </w:rPr>
          <w:t>captured temporal community dynamics of 56 fishes including important temperate marine indicator species that lack morphologically distinguishing characte</w:t>
        </w:r>
        <w:r w:rsidR="002F1852">
          <w:rPr>
            <w:rFonts w:ascii="Times New Roman" w:eastAsia="Times New Roman" w:hAnsi="Times New Roman" w:cs="Times New Roman"/>
          </w:rPr>
          <w:t xml:space="preserve">ristics. </w:t>
        </w:r>
      </w:ins>
      <w:del w:id="18" w:author="RPK" w:date="2022-03-17T08:51:00Z">
        <w:r w:rsidDel="002F1852">
          <w:rPr>
            <w:rFonts w:ascii="Times New Roman" w:eastAsia="Times New Roman" w:hAnsi="Times New Roman" w:cs="Times New Roman"/>
            <w:color w:val="222222"/>
            <w:highlight w:val="white"/>
          </w:rPr>
          <w:delText xml:space="preserve">leading to </w:delText>
        </w:r>
      </w:del>
      <w:del w:id="19" w:author="RPK" w:date="2022-03-17T08:52:00Z">
        <w:r w:rsidDel="004C093E">
          <w:rPr>
            <w:rFonts w:ascii="Times New Roman" w:eastAsia="Times New Roman" w:hAnsi="Times New Roman" w:cs="Times New Roman"/>
            <w:color w:val="222222"/>
            <w:highlight w:val="white"/>
          </w:rPr>
          <w:delText>novel assemblages of tropical mesopelagic fishes and temperate species</w:delText>
        </w:r>
        <w:r w:rsidR="00C651C6" w:rsidDel="004C093E">
          <w:rPr>
            <w:rFonts w:ascii="Times New Roman" w:eastAsia="Times New Roman" w:hAnsi="Times New Roman" w:cs="Times New Roman"/>
            <w:color w:val="222222"/>
            <w:highlight w:val="white"/>
          </w:rPr>
          <w:delText xml:space="preserve"> (</w:delText>
        </w:r>
        <w:r w:rsidDel="004C093E">
          <w:rPr>
            <w:rFonts w:ascii="Times New Roman" w:eastAsia="Times New Roman" w:hAnsi="Times New Roman" w:cs="Times New Roman"/>
            <w:color w:val="222222"/>
            <w:highlight w:val="white"/>
          </w:rPr>
          <w:delText xml:space="preserve">e.g. northern anchovy, </w:delText>
        </w:r>
        <w:r w:rsidDel="004C093E">
          <w:rPr>
            <w:rFonts w:ascii="Times New Roman" w:eastAsia="Times New Roman" w:hAnsi="Times New Roman" w:cs="Times New Roman"/>
            <w:i/>
            <w:color w:val="222222"/>
            <w:highlight w:val="white"/>
          </w:rPr>
          <w:delText>Engraulis mordax</w:delText>
        </w:r>
        <w:r w:rsidDel="004C093E">
          <w:rPr>
            <w:rFonts w:ascii="Times New Roman" w:eastAsia="Times New Roman" w:hAnsi="Times New Roman" w:cs="Times New Roman"/>
            <w:color w:val="222222"/>
            <w:highlight w:val="white"/>
          </w:rPr>
          <w:delText xml:space="preserve">) even after the return to average </w:delText>
        </w:r>
        <w:r w:rsidR="00150409" w:rsidDel="004C093E">
          <w:rPr>
            <w:rFonts w:ascii="Times New Roman" w:eastAsia="Times New Roman" w:hAnsi="Times New Roman" w:cs="Times New Roman"/>
            <w:color w:val="222222"/>
            <w:highlight w:val="white"/>
          </w:rPr>
          <w:delText xml:space="preserve">water </w:delText>
        </w:r>
      </w:del>
      <w:del w:id="20" w:author="RPK" w:date="2022-03-17T08:47:00Z">
        <w:r w:rsidR="00150409" w:rsidDel="002F1852">
          <w:rPr>
            <w:rFonts w:ascii="Times New Roman" w:eastAsia="Times New Roman" w:hAnsi="Times New Roman" w:cs="Times New Roman"/>
            <w:color w:val="222222"/>
            <w:highlight w:val="white"/>
          </w:rPr>
          <w:delText>column</w:delText>
        </w:r>
        <w:r w:rsidDel="002F1852">
          <w:rPr>
            <w:rFonts w:ascii="Times New Roman" w:eastAsia="Times New Roman" w:hAnsi="Times New Roman" w:cs="Times New Roman"/>
            <w:color w:val="222222"/>
            <w:highlight w:val="white"/>
          </w:rPr>
          <w:delText xml:space="preserve"> </w:delText>
        </w:r>
      </w:del>
      <w:del w:id="21" w:author="RPK" w:date="2022-03-17T08:52:00Z">
        <w:r w:rsidDel="004C093E">
          <w:rPr>
            <w:rFonts w:ascii="Times New Roman" w:eastAsia="Times New Roman" w:hAnsi="Times New Roman" w:cs="Times New Roman"/>
            <w:color w:val="222222"/>
            <w:highlight w:val="white"/>
          </w:rPr>
          <w:delText xml:space="preserve">temperatures. </w:delText>
        </w:r>
      </w:del>
      <w:del w:id="22" w:author="RPK" w:date="2022-03-17T08:47:00Z">
        <w:r w:rsidDel="002F1852">
          <w:rPr>
            <w:rFonts w:ascii="Times New Roman" w:eastAsia="Times New Roman" w:hAnsi="Times New Roman" w:cs="Times New Roman"/>
            <w:color w:val="222222"/>
          </w:rPr>
          <w:delText>I</w:delText>
        </w:r>
        <w:r w:rsidDel="002F1852">
          <w:rPr>
            <w:rFonts w:ascii="Times New Roman" w:eastAsia="Times New Roman" w:hAnsi="Times New Roman" w:cs="Times New Roman"/>
          </w:rPr>
          <w:delText>ntegrating morphological and molecular</w:delText>
        </w:r>
      </w:del>
      <w:del w:id="23" w:author="RPK" w:date="2022-03-17T08:51:00Z">
        <w:r w:rsidDel="002F1852">
          <w:rPr>
            <w:rFonts w:ascii="Times New Roman" w:eastAsia="Times New Roman" w:hAnsi="Times New Roman" w:cs="Times New Roman"/>
          </w:rPr>
          <w:delText xml:space="preserve"> dataset</w:delText>
        </w:r>
      </w:del>
      <w:del w:id="24" w:author="RPK" w:date="2022-03-17T08:47:00Z">
        <w:r w:rsidDel="002F1852">
          <w:rPr>
            <w:rFonts w:ascii="Times New Roman" w:eastAsia="Times New Roman" w:hAnsi="Times New Roman" w:cs="Times New Roman"/>
          </w:rPr>
          <w:delText>s</w:delText>
        </w:r>
      </w:del>
      <w:del w:id="25" w:author="RPK" w:date="2022-03-17T08:51:00Z">
        <w:r w:rsidDel="002F1852">
          <w:rPr>
            <w:rFonts w:ascii="Times New Roman" w:eastAsia="Times New Roman" w:hAnsi="Times New Roman" w:cs="Times New Roman"/>
          </w:rPr>
          <w:delText xml:space="preserve"> </w:delText>
        </w:r>
        <w:r w:rsidDel="002F1852">
          <w:rPr>
            <w:rFonts w:ascii="Times New Roman" w:eastAsia="Times New Roman" w:hAnsi="Times New Roman" w:cs="Times New Roman"/>
            <w:color w:val="222222"/>
            <w:highlight w:val="white"/>
          </w:rPr>
          <w:delText xml:space="preserve">captured temporal community dynamics of 56 fishes including important temperate marine indicator species </w:delText>
        </w:r>
      </w:del>
      <w:del w:id="26" w:author="RPK" w:date="2022-03-17T08:47:00Z">
        <w:r w:rsidDel="002F1852">
          <w:rPr>
            <w:rFonts w:ascii="Times New Roman" w:eastAsia="Times New Roman" w:hAnsi="Times New Roman" w:cs="Times New Roman"/>
            <w:color w:val="222222"/>
            <w:highlight w:val="white"/>
          </w:rPr>
          <w:delText xml:space="preserve">which </w:delText>
        </w:r>
      </w:del>
      <w:del w:id="27" w:author="RPK" w:date="2022-03-17T08:51:00Z">
        <w:r w:rsidDel="002F1852">
          <w:rPr>
            <w:rFonts w:ascii="Times New Roman" w:eastAsia="Times New Roman" w:hAnsi="Times New Roman" w:cs="Times New Roman"/>
            <w:color w:val="222222"/>
            <w:highlight w:val="white"/>
          </w:rPr>
          <w:delText>lack morphologically distinguishing characte</w:delText>
        </w:r>
        <w:r w:rsidDel="002F1852">
          <w:rPr>
            <w:rFonts w:ascii="Times New Roman" w:eastAsia="Times New Roman" w:hAnsi="Times New Roman" w:cs="Times New Roman"/>
          </w:rPr>
          <w:delText>ristics.</w:delText>
        </w:r>
      </w:del>
      <w:del w:id="28" w:author="RPK" w:date="2022-03-17T08:49:00Z">
        <w:r w:rsidDel="002F1852">
          <w:rPr>
            <w:rFonts w:ascii="Times New Roman" w:eastAsia="Times New Roman" w:hAnsi="Times New Roman" w:cs="Times New Roman"/>
          </w:rPr>
          <w:delText xml:space="preserve"> </w:delText>
        </w:r>
        <w:r w:rsidR="001E1E01" w:rsidDel="002F1852">
          <w:rPr>
            <w:rFonts w:ascii="Times New Roman" w:eastAsia="Times New Roman" w:hAnsi="Times New Roman" w:cs="Times New Roman"/>
          </w:rPr>
          <w:delText xml:space="preserve">Our </w:delText>
        </w:r>
      </w:del>
      <w:del w:id="29" w:author="RPK" w:date="2022-03-17T08:47:00Z">
        <w:r w:rsidR="001E1E01" w:rsidDel="002F1852">
          <w:rPr>
            <w:rFonts w:ascii="Times New Roman" w:eastAsia="Times New Roman" w:hAnsi="Times New Roman" w:cs="Times New Roman"/>
          </w:rPr>
          <w:delText>novel</w:delText>
        </w:r>
        <w:r w:rsidDel="002F1852">
          <w:rPr>
            <w:rFonts w:ascii="Times New Roman" w:eastAsia="Times New Roman" w:hAnsi="Times New Roman" w:cs="Times New Roman"/>
          </w:rPr>
          <w:delText xml:space="preserve"> </w:delText>
        </w:r>
      </w:del>
      <w:del w:id="30" w:author="RPK" w:date="2022-03-17T08:49:00Z">
        <w:r w:rsidDel="002F1852">
          <w:rPr>
            <w:rFonts w:ascii="Times New Roman" w:eastAsia="Times New Roman" w:hAnsi="Times New Roman" w:cs="Times New Roman"/>
          </w:rPr>
          <w:delText xml:space="preserve">quantitative </w:delText>
        </w:r>
      </w:del>
      <w:del w:id="31" w:author="RPK" w:date="2022-03-17T08:47:00Z">
        <w:r w:rsidR="00C4778A" w:rsidDel="002F1852">
          <w:rPr>
            <w:rFonts w:ascii="Times New Roman" w:eastAsia="Times New Roman" w:hAnsi="Times New Roman" w:cs="Times New Roman"/>
          </w:rPr>
          <w:delText xml:space="preserve">metabarcoding </w:delText>
        </w:r>
        <w:r w:rsidDel="002F1852">
          <w:rPr>
            <w:rFonts w:ascii="Times New Roman" w:eastAsia="Times New Roman" w:hAnsi="Times New Roman" w:cs="Times New Roman"/>
          </w:rPr>
          <w:delText xml:space="preserve">approach allows the </w:delText>
        </w:r>
      </w:del>
      <w:del w:id="32" w:author="RPK" w:date="2022-03-17T08:48:00Z">
        <w:r w:rsidDel="002F1852">
          <w:rPr>
            <w:rFonts w:ascii="Times New Roman" w:eastAsia="Times New Roman" w:hAnsi="Times New Roman" w:cs="Times New Roman"/>
          </w:rPr>
          <w:delText xml:space="preserve">joint estimation of </w:delText>
        </w:r>
      </w:del>
      <w:del w:id="33" w:author="RPK" w:date="2022-03-17T08:49:00Z">
        <w:r w:rsidDel="002F1852">
          <w:rPr>
            <w:rFonts w:ascii="Times New Roman" w:eastAsia="Times New Roman" w:hAnsi="Times New Roman" w:cs="Times New Roman"/>
          </w:rPr>
          <w:delText xml:space="preserve">community composition and abundance, illustrating </w:delText>
        </w:r>
        <w:r w:rsidR="00C4778A" w:rsidDel="002F1852">
          <w:rPr>
            <w:rFonts w:ascii="Times New Roman" w:eastAsia="Times New Roman" w:hAnsi="Times New Roman" w:cs="Times New Roman"/>
          </w:rPr>
          <w:delText xml:space="preserve">here </w:delText>
        </w:r>
        <w:r w:rsidDel="002F1852">
          <w:rPr>
            <w:rFonts w:ascii="Times New Roman" w:eastAsia="Times New Roman" w:hAnsi="Times New Roman" w:cs="Times New Roman"/>
          </w:rPr>
          <w:delText xml:space="preserve">how </w:delText>
        </w:r>
        <w:r w:rsidR="00C4778A" w:rsidDel="002F1852">
          <w:rPr>
            <w:rFonts w:ascii="Times New Roman" w:eastAsia="Times New Roman" w:hAnsi="Times New Roman" w:cs="Times New Roman"/>
          </w:rPr>
          <w:delText>larval fish</w:delText>
        </w:r>
        <w:r w:rsidDel="002F1852">
          <w:rPr>
            <w:rFonts w:ascii="Times New Roman" w:eastAsia="Times New Roman" w:hAnsi="Times New Roman" w:cs="Times New Roman"/>
          </w:rPr>
          <w:delText xml:space="preserve"> communities have changed </w:delText>
        </w:r>
        <w:r w:rsidR="00C4778A" w:rsidDel="002F1852">
          <w:rPr>
            <w:rFonts w:ascii="Times New Roman" w:eastAsia="Times New Roman" w:hAnsi="Times New Roman" w:cs="Times New Roman"/>
          </w:rPr>
          <w:delText>in response to marine heatwaves</w:delText>
        </w:r>
        <w:r w:rsidR="00C87BAE" w:rsidDel="002F1852">
          <w:rPr>
            <w:rFonts w:ascii="Times New Roman" w:eastAsia="Times New Roman" w:hAnsi="Times New Roman" w:cs="Times New Roman"/>
          </w:rPr>
          <w:delText>.</w:delText>
        </w:r>
        <w:r w:rsidDel="002F1852">
          <w:rPr>
            <w:rFonts w:ascii="Times New Roman" w:eastAsia="Times New Roman" w:hAnsi="Times New Roman" w:cs="Times New Roman"/>
          </w:rPr>
          <w:delText xml:space="preserve"> </w:delText>
        </w:r>
        <w:r w:rsidR="00C87BAE" w:rsidDel="002F1852">
          <w:rPr>
            <w:rFonts w:ascii="Times New Roman" w:eastAsia="Times New Roman" w:hAnsi="Times New Roman" w:cs="Times New Roman"/>
          </w:rPr>
          <w:delText>Such quantitative metabarcoding approaches</w:delText>
        </w:r>
      </w:del>
      <w:ins w:id="34" w:author="RPK" w:date="2022-03-17T08:49:00Z">
        <w:r w:rsidR="002F1852">
          <w:rPr>
            <w:rFonts w:ascii="Times New Roman" w:eastAsia="Times New Roman" w:hAnsi="Times New Roman" w:cs="Times New Roman"/>
          </w:rPr>
          <w:t>Th</w:t>
        </w:r>
      </w:ins>
      <w:ins w:id="35" w:author="RPK" w:date="2022-03-17T08:52:00Z">
        <w:r w:rsidR="00562771">
          <w:rPr>
            <w:rFonts w:ascii="Times New Roman" w:eastAsia="Times New Roman" w:hAnsi="Times New Roman" w:cs="Times New Roman"/>
          </w:rPr>
          <w:t xml:space="preserve">e </w:t>
        </w:r>
      </w:ins>
      <w:ins w:id="36" w:author="RPK" w:date="2022-03-17T08:49:00Z">
        <w:r w:rsidR="002F1852">
          <w:rPr>
            <w:rFonts w:ascii="Times New Roman" w:eastAsia="Times New Roman" w:hAnsi="Times New Roman" w:cs="Times New Roman"/>
          </w:rPr>
          <w:t>technique</w:t>
        </w:r>
      </w:ins>
      <w:r>
        <w:rPr>
          <w:rFonts w:ascii="Times New Roman" w:eastAsia="Times New Roman" w:hAnsi="Times New Roman" w:cs="Times New Roman"/>
        </w:rPr>
        <w:t xml:space="preserve"> </w:t>
      </w:r>
      <w:ins w:id="37" w:author="RPK" w:date="2022-03-17T08:52:00Z">
        <w:r w:rsidR="00562771">
          <w:rPr>
            <w:rFonts w:ascii="Times New Roman" w:eastAsia="Times New Roman" w:hAnsi="Times New Roman" w:cs="Times New Roman"/>
          </w:rPr>
          <w:t xml:space="preserve">of jointly modeling </w:t>
        </w:r>
      </w:ins>
      <w:ins w:id="38" w:author="RPK" w:date="2022-03-17T08:53:00Z">
        <w:r w:rsidR="00562771">
          <w:rPr>
            <w:rFonts w:ascii="Times New Roman" w:eastAsia="Times New Roman" w:hAnsi="Times New Roman" w:cs="Times New Roman"/>
          </w:rPr>
          <w:t xml:space="preserve">morphological and molecular data from ethanol-derived samples </w:t>
        </w:r>
      </w:ins>
      <w:r>
        <w:rPr>
          <w:rFonts w:ascii="Times New Roman" w:eastAsia="Times New Roman" w:hAnsi="Times New Roman" w:cs="Times New Roman"/>
        </w:rPr>
        <w:t>open</w:t>
      </w:r>
      <w:ins w:id="39" w:author="RPK" w:date="2022-03-17T08:49:00Z">
        <w:r w:rsidR="002F1852">
          <w:rPr>
            <w:rFonts w:ascii="Times New Roman" w:eastAsia="Times New Roman" w:hAnsi="Times New Roman" w:cs="Times New Roman"/>
          </w:rPr>
          <w:t>s</w:t>
        </w:r>
      </w:ins>
      <w:r>
        <w:rPr>
          <w:rFonts w:ascii="Times New Roman" w:eastAsia="Times New Roman" w:hAnsi="Times New Roman" w:cs="Times New Roman"/>
        </w:rPr>
        <w:t xml:space="preserve"> the door </w:t>
      </w:r>
      <w:del w:id="40" w:author="RPK" w:date="2022-03-17T08:49:00Z">
        <w:r w:rsidDel="002F1852">
          <w:rPr>
            <w:rFonts w:ascii="Times New Roman" w:eastAsia="Times New Roman" w:hAnsi="Times New Roman" w:cs="Times New Roman"/>
          </w:rPr>
          <w:delText xml:space="preserve">for </w:delText>
        </w:r>
      </w:del>
      <w:ins w:id="41" w:author="RPK" w:date="2022-03-17T08:49:00Z">
        <w:r w:rsidR="002F1852">
          <w:rPr>
            <w:rFonts w:ascii="Times New Roman" w:eastAsia="Times New Roman" w:hAnsi="Times New Roman" w:cs="Times New Roman"/>
          </w:rPr>
          <w:t xml:space="preserve">to </w:t>
        </w:r>
      </w:ins>
      <w:r>
        <w:rPr>
          <w:rFonts w:ascii="Times New Roman" w:eastAsia="Times New Roman" w:hAnsi="Times New Roman" w:cs="Times New Roman"/>
        </w:rPr>
        <w:t xml:space="preserve">reconstructing the historical dynamics of </w:t>
      </w:r>
      <w:del w:id="42" w:author="RPK" w:date="2022-03-17T08:53:00Z">
        <w:r w:rsidDel="00496F59">
          <w:rPr>
            <w:rFonts w:ascii="Times New Roman" w:eastAsia="Times New Roman" w:hAnsi="Times New Roman" w:cs="Times New Roman"/>
          </w:rPr>
          <w:delText xml:space="preserve">marine </w:delText>
        </w:r>
      </w:del>
      <w:r>
        <w:rPr>
          <w:rFonts w:ascii="Times New Roman" w:eastAsia="Times New Roman" w:hAnsi="Times New Roman" w:cs="Times New Roman"/>
        </w:rPr>
        <w:t xml:space="preserve">assemblages from </w:t>
      </w:r>
      <w:r w:rsidR="00C4778A">
        <w:rPr>
          <w:rFonts w:ascii="Times New Roman" w:eastAsia="Times New Roman" w:hAnsi="Times New Roman" w:cs="Times New Roman"/>
        </w:rPr>
        <w:t xml:space="preserve">modern and </w:t>
      </w:r>
      <w:r>
        <w:rPr>
          <w:rFonts w:ascii="Times New Roman" w:eastAsia="Times New Roman" w:hAnsi="Times New Roman" w:cs="Times New Roman"/>
        </w:rPr>
        <w:t>archived samples worldwide.</w:t>
      </w:r>
    </w:p>
    <w:p w14:paraId="0FF86A95" w14:textId="77777777" w:rsidR="004E2951" w:rsidRDefault="004E2951" w:rsidP="004E2951">
      <w:pPr>
        <w:spacing w:line="480" w:lineRule="auto"/>
        <w:rPr>
          <w:rFonts w:ascii="Times New Roman" w:eastAsia="Times New Roman" w:hAnsi="Times New Roman" w:cs="Times New Roman"/>
        </w:rPr>
      </w:pPr>
    </w:p>
    <w:p w14:paraId="481D80EA" w14:textId="77777777" w:rsidR="004E2951" w:rsidRDefault="004E2951" w:rsidP="004E2951">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2EE75FFC" w14:textId="5EA72E11" w:rsidR="004E2951" w:rsidRDefault="004E2951" w:rsidP="004E2951">
      <w:pPr>
        <w:spacing w:line="480" w:lineRule="auto"/>
        <w:rPr>
          <w:rFonts w:ascii="Times New Roman" w:eastAsia="Times New Roman" w:hAnsi="Times New Roman" w:cs="Times New Roman"/>
        </w:rPr>
      </w:pPr>
      <w:r>
        <w:rPr>
          <w:rFonts w:ascii="Times New Roman" w:eastAsia="Times New Roman" w:hAnsi="Times New Roman" w:cs="Times New Roman"/>
        </w:rPr>
        <w:t>Climate-induced marine heatwaves</w:t>
      </w:r>
      <w:r w:rsidR="00C651C6">
        <w:rPr>
          <w:rFonts w:ascii="Times New Roman" w:eastAsia="Times New Roman" w:hAnsi="Times New Roman" w:cs="Times New Roman"/>
        </w:rPr>
        <w:t xml:space="preserve"> (</w:t>
      </w:r>
      <w:r>
        <w:rPr>
          <w:rFonts w:ascii="Times New Roman" w:eastAsia="Times New Roman" w:hAnsi="Times New Roman" w:cs="Times New Roman"/>
        </w:rPr>
        <w:t>MHWs) are increasing in frequency and severity with far-reaching consequences in marine ecosystems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{"citationItems":[{"id":"ITEM-1","itemData":{"DOI":"10.1175/BAMS-D-17-0093.1","ISSN":"00030007","author":[{"dropping-particle":"","family":"Oliver","given":"Eric C.J.","non-dropping-particle":"","parse-names":false,"suffix":""},{"dropping-particle":"","family":"Perkins-Kirkpatrick","given":"Sarah E.","non-dropping-particle":"","parse-names":false,"suffix":""},{"dropping-particle":"","family":"Holbrook","given":"Neil J.","non-dropping-particle":"","parse-names":false,"suffix":""},{"dropping-particle":"","family":"Bindoff","given":"Nathaniel L.","non-dropping-particle":"","parse-names":false,"suffix":""}],"container-title":"Bulletin of the American Meteorological Society","id":"ITEM-1","issue":"1","issued":{"date-parts":[["2018"]]},"page":"S44-S48","publisher":"American Meteorological Society","title":"9. Anthropogenic and natural influences on record 2016 marine heat waves","type":"article-journal","volume":"99"},"uris":["http://www.mendeley.com/documents/?uuid=6f3570bd-2b2c-4abc-8a29-3a33cd5b6be7"]}],"mendeley":{"formattedCitation":"(&lt;i&gt;1&lt;/i&gt;)","manualFormatting":" (1)","plainTextFormattedCitation":"(1)","previouslyFormattedCitation":"(&lt;i&gt;1&lt;/i&gt;)"},"properties":{"noteIndex":0},"schema":"https://github.com/citation-style-language/schema/raw/master/csl-citation.json"}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ranging from severe organismal stress to cascading ecosystem effects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{"citationItems":[{"id":"ITEM-1","itemData":{"DOI":"10.1038/s41467-018-03163-6","ISSN":"20411723","PMID":"29440658","abstract":"Recent marine heat waves have caused devastating impacts on marine ecosystems. Substantial progress in understanding past and future changes in marine heat waves and their risks for marine ecosystems is needed to predict how marine systems, and the goods and services they provide, will evolve in the future.","author":[{"dropping-particle":"","family":"Frölicher","given":"Thomas L.","non-dropping-particle":"","parse-names":false,"suffix":""},{"dropping-particle":"","family":"Laufkötter","given":"Charlotte","non-dropping-particle":"","parse-names":false,"suffix":""}],"container-title":"Nature Communications","id":"ITEM-1","issue":"1","issued":{"date-parts":[["2018","12","1"]]},"page":"1-4","publisher":"Nature Publishing Group","title":"Emerging risks from marine heat waves","type":"article","volume":"9"},"uris":["http://www.mendeley.com/documents/?uuid=4f50273e-1fc8-37b3-8c83-86610b84938a"]}],"mendeley":{"formattedCitation":"(&lt;i&gt;2&lt;/i&gt;)","manualFormatting":" (2)","plainTextFormattedCitation":"(2)","previouslyFormattedCitation":"(&lt;i&gt;2&lt;/i&gt;)"},"properties":{"noteIndex":0},"schema":"https://github.com/citation-style-language/schema/raw/master/csl-citation.json"}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Notable recent examples include repeated bleaching events across the Great Barrier Reef</w:t>
      </w:r>
      <w:r w:rsidR="00C651C6">
        <w:rPr>
          <w:rFonts w:ascii="Times New Roman" w:eastAsia="Times New Roman" w:hAnsi="Times New Roman" w:cs="Times New Roman"/>
        </w:rPr>
        <w:t xml:space="preserve"> (</w:t>
      </w:r>
      <w:r>
        <w:rPr>
          <w:rFonts w:ascii="Times New Roman" w:eastAsia="Times New Roman" w:hAnsi="Times New Roman" w:cs="Times New Roman"/>
        </w:rPr>
        <w:t>2016, 2017, 2020)</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{"citationItems":[{"id":"ITEM-1","itemData":{"DOI":"10.1038/s41586-018-0041-2","ISSN":"14764687","PMID":"29670282","abstract":"Global warming is rapidly emerging as a universal threat to ecological integrity and function, highlighting the urgent need for a better understanding of the impact of heat exposure on the resilience of ecosystems and the people who depend on them 1. Here we show that in the aftermath of the record-breaking marine heatwave on the Great Barrier Reef in 2016 2, corals began to die immediately on reefs where the accumulated heat exposure exceeded a critical threshold of degree heating weeks, which was 3-4 °C-weeks. After eight months, an exposure of 6 °C-weeks or more drove an unprecedented, regional-scale shift in the composition of coral assemblages, reflecting markedly divergent responses to heat stress by different taxa. Fast-growing staghorn and tabular corals suffered a catastrophic die-off, transforming the three-dimensionality and ecological functioning of 29% of the 3,863 reefs comprising the world's largest coral reef system. Our study bridges the gap between the theory and practice of assessing the risk of ecosystem collapse, under the emerging framework for the International Union for Conservation of Nature (IUCN) Red List of Ecosystems 3, by rigorously defining both the initial and collapsed states, identifying the major driver of change, and establishing quantitative collapse thresholds. The increasing prevalence of post-bleaching mass mortality of corals represents a radical shift in the disturbance regimes of tropical reefs, both adding to and far exceeding the influence of recurrent cyclones and other local pulse events, presenting a fundamental challenge to the long-term future of these iconic ecosystems.","author":[{"dropping-particle":"","family":"Hughes","given":"Terry P.","non-dropping-particle":"","parse-names":false,"suffix":""},{"dropping-particle":"","family":"Kerry","given":"James T.","non-dropping-particle":"","parse-names":false,"suffix":""},{"dropping-particle":"","family":"Baird","given":"Andrew H.","non-dropping-particle":"","parse-names":false,"suffix":""},{"dropping-particle":"","family":"Connolly","given":"Sean R.","non-dropping-particle":"","parse-names":false,"suffix":""},{"dropping-particle":"","family":"Dietzel","given":"Andreas","non-dropping-particle":"","parse-names":false,"suffix":""},{"dropping-particle":"","family":"Eakin","given":"C. Mark","non-dropping-particle":"","parse-names":false,"suffix":""},{"dropping-particle":"","family":"Heron","given":"Scott F.","non-dropping-particle":"","parse-names":false,"suffix":""},{"dropping-particle":"","family":"Hoey","given":"Andrew S.","non-dropping-particle":"","parse-names":false,"suffix":""},{"dropping-particle":"","family":"Hoogenboom","given":"Mia O.","non-dropping-particle":"","parse-names":false,"suffix":""},{"dropping-particle":"","family":"Liu","given":"Gang","non-dropping-particle":"","parse-names":false,"suffix":""},{"dropping-particle":"","family":"McWilliam","given":"Michael J.","non-dropping-particle":"","parse-names":false,"suffix":""},{"dropping-particle":"","family":"Pears","given":"Rachel J.","non-dropping-particle":"","parse-names":false,"suffix":""},{"dropping-particle":"","family":"Pratchett","given":"Morgan S.","non-dropping-particle":"","parse-names":false,"suffix":""},{"dropping-particle":"","family":"Skirving","given":"William J.","non-dropping-particle":"","parse-names":false,"suffix":""},{"dropping-particle":"","family":"Stella","given":"Jessica S.","non-dropping-particle":"","parse-names":false,"suffix":""},{"dropping-particle":"","family":"Torda","given":"Gergely","non-dropping-particle":"","parse-names":false,"suffix":""}],"container-title":"Nature","id":"ITEM-1","issue":"7702","issued":{"date-parts":[["2018"]]},"page":"492-496","publisher":"Nature Publishing Group","title":"Global warming transforms coral reef assemblages","type":"article-journal","volume":"556"},"uris":["http://www.mendeley.com/documents/?uuid=ad01c80d-6026-4c84-9087-84393488670c"]}],"mendeley":{"formattedCitation":"(&lt;i&gt;3&lt;/i&gt;)","manualFormatting":" (3)","plainTextFormattedCitation":"(3)","previouslyFormattedCitation":"(&lt;i&gt;3&lt;/i&gt;)"},"properties":{"noteIndex":0},"schema":"https://github.com/citation-style-language/schema/raw/master/csl-citation.json"}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and near-total kelp deforestation in Northern California, USA</w:t>
      </w:r>
      <w:r w:rsidR="00C651C6">
        <w:rPr>
          <w:rFonts w:ascii="Times New Roman" w:eastAsia="Times New Roman" w:hAnsi="Times New Roman" w:cs="Times New Roman"/>
        </w:rPr>
        <w:t xml:space="preserve"> (</w:t>
      </w:r>
      <w:r>
        <w:rPr>
          <w:rFonts w:ascii="Times New Roman" w:eastAsia="Times New Roman" w:hAnsi="Times New Roman" w:cs="Times New Roman"/>
        </w:rPr>
        <w:t>2016-19)</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{"citationItems":[{"id":"ITEM-1","itemData":{"DOI":"10.1038/s41598-019-51114-y","ISSN":"20452322","PMID":"31636286","abstract":"Extreme climatic events have recently impacted marine ecosystems around the world, including foundation species such as corals and kelps. Here, we describe the rapid climate-driven catastrophic shift in 2014 from a previously robust kelp forest to unproductive large scale urchin barrens in northern California. Bull kelp canopy was reduced by &gt;90% along more than 350 km of coastline. Twenty years of kelp ecosystem surveys reveal the timing and magnitude of events, including mass mortalities of sea stars (2013-), intense ocean warming (2014–2017), and sea urchin barrens (2015-). Multiple stressors led to the unprecedented and long-lasting decline of the kelp forest. Kelp deforestation triggered mass (80%) abalone mortality (2017) resulting in the closure in 2018 of the recreational abalone fishery worth an estimated $44 M and the collapse of the north coast commercial red sea urchin fishery (2015-) worth $3 M. Key questions remain such as the relative roles of ocean warming and sea star disease in the massive purple sea urchin population increase. Science and policy will need to partner to better understand drivers, build climate-resilient fisheries and kelp forest recovery strategies in order to restore essential kelp forest ecosystem services.","author":[{"dropping-particle":"","family":"Rogers-Bennett","given":"L.","non-dropping-particle":"","parse-names":false,"suffix":""},{"dropping-particle":"","family":"Catton","given":"C. A.","non-dropping-particle":"","parse-names":false,"suffix":""}],"container-title":"Scientific Reports","id":"ITEM-1","issue":"1","issued":{"date-parts":[["2019","12","1"]]},"page":"1-9","publisher":"Nature Publishing Group","title":"Marine heat wave and multiple stressors tip bull kelp forest to sea urchin barrens","type":"article-journal","volume":"9"},"uris":["http://www.mendeley.com/documents/?uuid=ceb8255e-f741-30cc-ac71-5c8ac05ed7ea"]}],"mendeley":{"formattedCitation":"(&lt;i&gt;4&lt;/i&gt;)","manualFormatting":" (4)","plainTextFormattedCitation":"(4)","previouslyFormattedCitation":"(&lt;i&gt;4&lt;/i&gt;)"},"properties":{"noteIndex":0},"schema":"https://github.com/citation-style-language/schema/raw/master/csl-citation.json"}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These marine heatwaves precipitated drastic, unprecedented changes in dominant foundational species across hundreds of thousands of square kilometers of shallow, coastal ecosystems. </w:t>
      </w:r>
      <w:commentRangeStart w:id="43"/>
      <w:r>
        <w:rPr>
          <w:rFonts w:ascii="Times New Roman" w:eastAsia="Times New Roman" w:hAnsi="Times New Roman" w:cs="Times New Roman"/>
        </w:rPr>
        <w:t>The impacts on fishes and complicated food webs they support are equally important</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Biology","id":"ITEM-1","issue":"3","issued":{"date-parts":[["2021"]]},"page":"506-520","publisher":"Wiley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ecosystems","type":"article-journal","volume":"27"},"uris":["http://www.mendeley.com/documents/?uuid=3e0d9637-ad6c-4509-b96b-f36f7612f79d"]},{"id":"ITEM-2","itemData":{"DOI":"10.1038/s41598-020-63650-z","ISSN":"20452322","PMID":"32317685","abstract":"Marine heatwaves (MHWs) have occurred in all ocean basins with severe negative impacts on coastal and ocean ecosystems. The northeast Pacific 2013–2015 MHW in particular received major societal concerns. Yet, our knowledge about how MHWs impact fish stocks is limited. Here, we combine outputs from a large ensemble simulation of an Earth system model with a fish impact model to simulate responses of major northeast Pacific fish stocks to MHWs. We show that MHWs cause biomass decrease and shifts in biogeography of fish stocks that are at least four times faster and bigger in magnitude than the effects of decadal-scale mean changes throughout the 21st century. With MHWs, we project a doubling of impact levels by 2050 amongst the most important fisheries species over previous assessments that focus only on long-term climate change. Our results underscore the additional challenges from MHWs for fisheries and their management under climate change.","author":[{"dropping-particle":"","family":"Cheung","given":"William W.L.","non-dropping-particle":"","parse-names":false,"suffix":""},{"dropping-particle":"","family":"Frölicher","given":"Thomas L.","non-dropping-particle":"","parse-names":false,"suffix":""}],"container-title":"Scientific Reports","id":"ITEM-2","issue":"1","issued":{"date-parts":[["2020"]]},"page":"1-10","publisher":"Nature Publishing Group","title":"Marine heatwaves exacerbate climate change impacts for fisheries in the northeast Pacific","type":"article-journal","volume":"10"},"uris":["http://www.mendeley.com/documents/?uuid=9fcac6e6-a8ac-4d2b-bf52-343f64c6d910"]},{"id":"ITEM-3","itemData":{"DOI":"10.1146/annurev-marine-010419-010916","ISSN":"19410611","PMID":"31505130","abstract":"The geographic distributions of marine species are changing rapidly, with leading range edges following climate poleward, deeper, and in other directions and trailing range edges often contracting in similar directions. These shifts have their roots in fine-scale interactions between organisms and their environment-including mosaics and gradients of temperature and oxygen-mediated by physiology, behavior, evolution, dispersal, and species interactions. These shifts reassemble food webs and can have dramatic consequences. Compared with species on land, marine species are more sensitive to changing climate but have a greater capacity for colonization. These differences suggest that species cope with climate change at different spatial scales in the two realms and that range shifts across wide spatial scales are a key mechanism at sea. Additional research is needed to understand how processes interact to promote or constrain range shifts, how the dominant responses vary among species, and how the emergent communities of the future ocean will function.","author":[{"dropping-particle":"","family":"Pinsky","given":"Malin L.","non-dropping-particle":"","parse-names":false,"suffix":""},{"dropping-particle":"","family":"Selden","given":"Rebecca L.","non-dropping-particle":"","parse-names":false,"suffix":""},{"dropping-particle":"","family":"Kitchel","given":"Zoë J.","non-dropping-particle":"","parse-names":false,"suffix":""}],"container-title":"Annual Review of Marine Science","id":"ITEM-3","issued":{"date-parts":[["2020"]]},"page":"153-179","publisher":"Annual Reviews","title":"Climate-Driven Shifts in Marine Species Ranges: Scaling from Organisms to Communities","type":"article-journal","volume":"12"},"uris":["http://www.mendeley.com/documents/?uuid=0cc14911-2e36-412a-bbc3-782105995eff"]}],"mendeley":{"formattedCitation":"(&lt;i&gt;5&lt;/i&gt;–&lt;i&gt;7&lt;/i&gt;)","manualFormatting":" (5–7)","plainTextFormattedCitation":"(5–7)","previouslyFormattedCitation":"(&lt;i&gt;5&lt;/i&gt;–&lt;i&gt;7&lt;/i&gt;)"},"properties":{"noteIndex":0},"schema":"https://github.com/citation-style-language/schema/raw/master/csl-citation.json"}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w:t>
      </w:r>
      <w:r w:rsidR="0003041C" w:rsidRPr="0003041C">
        <w:rPr>
          <w:rFonts w:ascii="Times New Roman" w:eastAsia="Times New Roman" w:hAnsi="Times New Roman" w:cs="Times New Roman"/>
          <w:i/>
          <w:noProof/>
        </w:rPr>
        <w:t>7</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commentRangeEnd w:id="43"/>
      <w:r w:rsidR="003657F3">
        <w:rPr>
          <w:rStyle w:val="CommentReference"/>
        </w:rPr>
        <w:commentReference w:id="43"/>
      </w:r>
      <w:r>
        <w:rPr>
          <w:rFonts w:ascii="Times New Roman" w:eastAsia="Times New Roman" w:hAnsi="Times New Roman" w:cs="Times New Roman"/>
        </w:rPr>
        <w:t xml:space="preserve">. </w:t>
      </w:r>
    </w:p>
    <w:p w14:paraId="7D5A0B41" w14:textId="5E30B6DE" w:rsidR="004E2951" w:rsidRDefault="004E2951" w:rsidP="004E2951">
      <w:pPr>
        <w:spacing w:line="480" w:lineRule="auto"/>
        <w:rPr>
          <w:rFonts w:ascii="Times New Roman" w:eastAsia="Times New Roman" w:hAnsi="Times New Roman" w:cs="Times New Roman"/>
        </w:rPr>
      </w:pPr>
      <w:r>
        <w:rPr>
          <w:rFonts w:ascii="Times New Roman" w:eastAsia="Times New Roman" w:hAnsi="Times New Roman" w:cs="Times New Roman"/>
        </w:rPr>
        <w:tab/>
        <w:t>In the 1940s, the dramatic collapse of Pacific Sardine</w:t>
      </w:r>
      <w:r w:rsidR="00C651C6">
        <w:rPr>
          <w:rFonts w:ascii="Times New Roman" w:eastAsia="Times New Roman" w:hAnsi="Times New Roman" w:cs="Times New Roman"/>
        </w:rPr>
        <w:t xml:space="preserve"> (</w:t>
      </w:r>
      <w:proofErr w:type="spellStart"/>
      <w:r>
        <w:rPr>
          <w:rFonts w:ascii="Times New Roman" w:eastAsia="Times New Roman" w:hAnsi="Times New Roman" w:cs="Times New Roman"/>
          <w:i/>
        </w:rPr>
        <w:t>Sardinops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sagax</w:t>
      </w:r>
      <w:proofErr w:type="spellEnd"/>
      <w:r>
        <w:rPr>
          <w:rFonts w:ascii="Times New Roman" w:eastAsia="Times New Roman" w:hAnsi="Times New Roman" w:cs="Times New Roman"/>
        </w:rPr>
        <w:t xml:space="preserve">) disrupted marine </w:t>
      </w:r>
      <w:proofErr w:type="spellStart"/>
      <w:r>
        <w:rPr>
          <w:rFonts w:ascii="Times New Roman" w:eastAsia="Times New Roman" w:hAnsi="Times New Roman" w:cs="Times New Roman"/>
        </w:rPr>
        <w:t>foodwebs</w:t>
      </w:r>
      <w:proofErr w:type="spellEnd"/>
      <w:r>
        <w:rPr>
          <w:rFonts w:ascii="Times New Roman" w:eastAsia="Times New Roman" w:hAnsi="Times New Roman" w:cs="Times New Roman"/>
        </w:rPr>
        <w:t>, causing broad-scale, negative socio-economic impacts across the Northeast Pacific</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{"citationItems":[{"id":"ITEM-1","itemData":{"DOI":"10.1111/ddi.12867","ISSN":"14724642","abstract":"Aim : Changes in abundance and shifts in distribution as a result of a warming climate have been documented for many marine species, but opportunities to test our ability to forecast such changes have been limited. This study evaluates the ability of habitat-based density models to accurately forecast cetacean abundance and distribution during a novel year with unprecedented warm ocean temperatures caused by a sustained marine heatwave. Location : California Current Ecosystem, USA. Methods : We constructed generalized additive models based on cetacean sighting and environmental data from 1991 to 2009 for eight species with a diverse range of habitat associations. Models were built with three different sets of predictor variables to compare performance. Models were then used to forecast species abundance and distribution patterns during 2014, a year with anomalously warm ocean temperatures. Cetacean sighting data collected during 2014 were used to assess model forecasts. Results: Ratios of model-predicted abundance to observed abundance were close to 1:1 for all but one species and accurately captured changes in the number of animals in the study area during the anomalous year. Predicted distribution patterns also showed good concordance with the 2014 survey observations. Our results indicate that habitat relationships were captured sufficiently to predict both changes in abundance and shifts in distribution when conditions warmed, for both cool- and warm-temperate species. Main conclusions: Models built with multidecadal datasets were able to forecast abundance and distribution in a novel warm year for a diverse set of cetacean species. Models with the best explanatory power did not necessarily have the best predictive power. Also, they revealed species-specific responses to warming ocean waters. Results have implications for modelling effects of climate change on cetaceans and other marine predators.","author":[{"dropping-particle":"","family":"Becker","given":"Elizabeth A.","non-dropping-particle":"","parse-names":false,"suffix":""},{"dropping-particle":"","family":"Forney","given":"Karin A.","non-dropping-particle":"","parse-names":false,"suffix":""},{"dropping-particle":"V.","family":"Redfern","given":"Jessica","non-dropping-particle":"","parse-names":false,"suffix":""},{"dropping-particle":"","family":"Barlow","given":"Jay","non-dropping-particle":"","parse-names":false,"suffix":""},{"dropping-particle":"","family":"Jacox","given":"Michael G.","non-dropping-particle":"","parse-names":false,"suffix":""},{"dropping-particle":"","family":"Roberts","given":"Jason J.","non-dropping-particle":"","parse-names":false,"suffix":""},{"dropping-particle":"","family":"Palacios","given":"Daniel M.","non-dropping-particle":"","parse-names":false,"suffix":""}],"container-title":"Diversity and Distributions","id":"ITEM-1","issue":"4","issued":{"date-parts":[["2019"]]},"page":"626-643","publisher":"Wiley Online Library","title":"Predicting cetacean abundance and distribution in a changing climate","type":"article-journal","volume":"25"},"uris":["http://www.mendeley.com/documents/?uuid=a3a93a14-c73a-42e2-9222-8327d6177fdd"]},{"id":"ITEM-2","itemData":{"DOI":"10.1146/annurev-marine-122414-033819","ISSN":"19410611","PMID":"28045355","abstract":"Anchovy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Science","id":"ITEM-2","issue":"1","issued":{"date-parts":[["2017"]]},"page":"469-493","publisher":"Annual Reviews","title":"Climate, Anchovy, and Sardine","type":"article-journal","volume":"9"},"uris":["http://www.mendeley.com/documents/?uuid=0d17d7c2-de3b-4af6-b4d6-0b26bbf201ff"]},{"id":"ITEM-3","itemData":{"DOI":"10.1126/science.1075880","ISSN":"00368075","PMID":"12522241","abstract":"In the Pacific Ocean, air and ocean temperatures, atmospheric carbon dioxide, landings of anchovies and sardines, and the productivity of coastal and open ocean ecosystems have varied over periods of about 50 years. In the mid-1970s, the Pacific changed from a cool \"anchovy regime\" to a warm \"sardine regime.\" A shift back to an anchovy regime occurred in the middle to late 1990s. These large-scale, naturally occurring variations must be taken into account when considering human-induced climate change and the management of ocean living resources.","author":[{"dropping-particle":"","family":"Chavez","given":"Francisco P.","non-dropping-particle":"","parse-names":false,"suffix":""},{"dropping-particle":"","family":"Ryan","given":"John","non-dropping-particle":"","parse-names":false,"suffix":""},{"dropping-particle":"","family":"Lluch-Cota","given":"Salvador E.","non-dropping-particle":"","parse-names":false,"suffix":""},{"dropping-particle":"","family":"Ñiquen","given":"C. Miguel","non-dropping-particle":"","parse-names":false,"suffix":""}],"container-title":"Science","id":"ITEM-3","issue":"5604","issued":{"date-parts":[["2003"]]},"page":"217-221","publisher":"American Association for the Advancement of Science","title":"Climate: From anchovies to sardines and back: Multidecadal change in the Pacific Ocean","type":"article-journal","volume":"299"},"uris":["http://www.mendeley.com/documents/?uuid=b220b885-f86f-4d63-afdc-9721c5b3df91"]}],"mendeley":{"formattedCitation":"(&lt;i&gt;8&lt;/i&gt;–&lt;i&gt;10&lt;/i&gt;)","manualFormatting":" (8–10)","plainTextFormattedCitation":"(8–10)","previouslyFormattedCitation":"(&lt;i&gt;8&lt;/i&gt;–&lt;i&gt;10&lt;/i&gt;)"},"properties":{"noteIndex":0},"schema":"https://github.com/citation-style-language/schema/raw/master/csl-citation.json"}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8</w:t>
      </w:r>
      <w:r w:rsidR="0003041C" w:rsidRPr="0003041C">
        <w:rPr>
          <w:rFonts w:ascii="Times New Roman" w:eastAsia="Times New Roman" w:hAnsi="Times New Roman" w:cs="Times New Roman"/>
          <w:noProof/>
        </w:rPr>
        <w:t>–</w:t>
      </w:r>
      <w:r w:rsidR="0003041C" w:rsidRPr="0003041C">
        <w:rPr>
          <w:rFonts w:ascii="Times New Roman" w:eastAsia="Times New Roman" w:hAnsi="Times New Roman" w:cs="Times New Roman"/>
          <w:i/>
          <w:noProof/>
        </w:rPr>
        <w:t>10</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To better understand the processes driving these complex marine ecosystem dynamics and to avert similar fisheries collapses within the California Current Large Marine Ecosystem</w:t>
      </w:r>
      <w:r w:rsidR="00C651C6">
        <w:rPr>
          <w:rFonts w:ascii="Times New Roman" w:eastAsia="Times New Roman" w:hAnsi="Times New Roman" w:cs="Times New Roman"/>
        </w:rPr>
        <w:t xml:space="preserve"> (</w:t>
      </w:r>
      <w:r>
        <w:rPr>
          <w:rFonts w:ascii="Times New Roman" w:eastAsia="Times New Roman" w:hAnsi="Times New Roman" w:cs="Times New Roman"/>
        </w:rPr>
        <w:t>CCLME), the National Oceanic and Atmospheric Administration</w:t>
      </w:r>
      <w:r w:rsidR="00C651C6">
        <w:rPr>
          <w:rFonts w:ascii="Times New Roman" w:eastAsia="Times New Roman" w:hAnsi="Times New Roman" w:cs="Times New Roman"/>
        </w:rPr>
        <w:t xml:space="preserve"> (</w:t>
      </w:r>
      <w:r>
        <w:rPr>
          <w:rFonts w:ascii="Times New Roman" w:eastAsia="Times New Roman" w:hAnsi="Times New Roman" w:cs="Times New Roman"/>
        </w:rPr>
        <w:t xml:space="preserve">NOAA) and the California </w:t>
      </w:r>
      <w:r>
        <w:rPr>
          <w:rFonts w:ascii="Times New Roman" w:eastAsia="Times New Roman" w:hAnsi="Times New Roman" w:cs="Times New Roman"/>
        </w:rPr>
        <w:lastRenderedPageBreak/>
        <w:t>Department of Fish and Wildlife created the California Cooperative Oceanic Fisheries Investigations</w:t>
      </w:r>
      <w:r w:rsidR="00C651C6">
        <w:rPr>
          <w:rFonts w:ascii="Times New Roman" w:eastAsia="Times New Roman" w:hAnsi="Times New Roman" w:cs="Times New Roman"/>
        </w:rPr>
        <w:t xml:space="preserve"> (</w:t>
      </w:r>
      <w:r>
        <w:rPr>
          <w:rFonts w:ascii="Times New Roman" w:eastAsia="Times New Roman" w:hAnsi="Times New Roman" w:cs="Times New Roman"/>
        </w:rPr>
        <w:t>CalCOFI). Since 1949, CalCOFI has continuously conducted fisheries-independent surveys of the southern CCLME</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{"citationItems":[{"id":"ITEM-1","itemData":{"DOI":"10.1073/pnas.1305733110","ISSN":"00278424","PMID":"23836661","abstract":"Since the days of Elton, population cycles have challenged ecologists and resource managers. Although the underlying mechanisms remain debated, theory holds that both density-dependent and density-independent processes shape the dynamics. One striking example is the large-scale fluctuations of sardine and anchovy observed across the major upwelling areas of the world. Despite a long history of research, the causes of these fluctuations remain unresolved and heavily debated, with significant implications for fisheries management. We here model the underlying causes of these fluctuations, using the California Current Ecosystem as a case study, and show that the dynamics, accurately reproduced since A.D. 1661 onward, are explained by interacting density-dependent processes (i.e., through species-specific life-history traits) and climate forcing. Furthermore, we demonstrate how fishing modifies the dynamics and show that the sardine collapse of the 1950s was largely unavoidable given poor recruitment conditions. Our approach provides unique insight into the origin of sardine-anchovy fluctuations and a knowledge base for sustainable fisheries management in the California Current Ecosystem and beyond.","author":[{"dropping-particle":"","family":"Lindegren","given":"Martin","non-dropping-particle":"","parse-names":false,"suffix":""},{"dropping-particle":"","family":"Checkley","given":"David M.","non-dropping-particle":"","parse-names":false,"suffix":""},{"dropping-particle":"","family":"Rouyer","given":"Tristan","non-dropping-particle":"","parse-names":false,"suffix":""},{"dropping-particle":"","family":"MacCall","given":"Alec D.","non-dropping-particle":"","parse-names":false,"suffix":""},{"dropping-particle":"","family":"Stenseth","given":"Nils Chr","non-dropping-particle":"","parse-names":false,"suffix":""}],"container-title":"Proceedings of the National Academy of Sciences of the United States of America","id":"ITEM-1","issue":"33","issued":{"date-parts":[["2013"]]},"page":"13672-13677","publisher":"National Acad Sciences","title":"Climate, fishing, and fluctuations of sardine and anchovy in the California Current","type":"article-journal","volume":"110"},"uris":["http://www.mendeley.com/documents/?uuid=904e5189-1527-4b58-8f90-ff10fbdf7ee6"]},{"id":"ITEM-2","itemData":{"DOI":"10.3389/fmars.2019.00695","ISSN":"22967745","abstract":"Multidisciplinary, integrated ocean observing programs provide critical data for monitoring the effects of climate change on marine ecosystems. California Cooperative Oceanic Fisheries Investigations (CalCOFI) samples along the US West Coast and is one of the world’s longest-running and most comprehensive time series, with hydrographic and biological data collected since 1949. The pairing of ecological and physical measurements across this long time series informs our understanding of how the California Current marine ecosystem responds to climate variability. By providing a baseline to monitor change, the CalCOFI time series serves as a Keeling Curve for the California Current. However, challenges remain in connecting the data collected from long-term monitoring programs with the needs of stakeholders concerned with climate change adaptation (i.e., resource managers, policy makers, and the public), including for the fisheries and aquaculture sectors. We use the CalCOFI program as a case study to ask: how can long-term ocean observing programs inform ecosystem based management efforts and create data flows that meet the needs of stakeholders working on climate change adaptation? Addressing this question and identifying solutions requires working across sectors and recognizing stakeholder needs. Lessons learned from CalCOFI can inform other regional monitoring programs around the world, including those done at a smaller scale in developing countries.","author":[{"dropping-particle":"","family":"Gallo","given":"Natalya D.","non-dropping-particle":"","parse-names":false,"suffix":""},{"dropping-particle":"","family":"Drenkard","given":"Elizabeth","non-dropping-particle":"","parse-names":false,"suffix":""},{"dropping-particle":"","family":"Thompson","given":"Andrew R.","non-dropping-particle":"","parse-names":false,"suffix":""},{"dropping-particle":"","family":"Weber","given":"Edward D.","non-dropping-particle":"","parse-names":false,"suffix":""},{"dropping-particle":"","family":"Wilson-Vandenberg","given":"Deb","non-dropping-particle":"","parse-names":false,"suffix":""},{"dropping-particle":"","family":"McClatchie","given":"Sam","non-dropping-particle":"","parse-names":false,"suffix":""},{"dropping-particle":"","family":"Koslow","given":"J. Anthony","non-dropping-particle":"","parse-names":false,"suffix":""},{"dropping-particle":"","family":"Semmens","given":"Brice X.","non-dropping-particle":"","parse-names":false,"suffix":""}],"container-title":"Frontiers in Marine Science","id":"ITEM-2","issued":{"date-parts":[["2019"]]},"page":"695","publisher":"Frontiers","title":"Bridging From Monitoring to Solutions-Based Thinking: Lessons From CalCOFI for Understanding and Adapting to Marine Climate Change Impacts","type":"article-journal","volume":"6"},"uris":["http://www.mendeley.com/documents/?uuid=9eb42295-e2a9-4580-b674-cc6ad57396cb"]}],"mendeley":{"formattedCitation":"(&lt;i&gt;11&lt;/i&gt;, &lt;i&gt;12&lt;/i&gt;)","manualFormatting":" (11, 12)","plainTextFormattedCitation":"(11, 12)","previouslyFormattedCitation":"(&lt;i&gt;11&lt;/i&gt;, &lt;i&gt;12&lt;/i&gt;)"},"properties":{"noteIndex":0},"schema":"https://github.com/citation-style-language/schema/raw/master/csl-citation.json"}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11</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12</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focusing on monitoring larval fish communities, as larval fish dynamics are a key predictor of ecosystem health and function</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{"citationItems":[{"id":"ITEM-1","itemData":{"DOI":"10.1016/S0967-0645(03)00133-4","ISSN":"09670645","abstract":"Fifty-year ichthyoplankton and oceanographic time series of the California Cooperative Oceanic Fisheries Investigations were used to describe changes in larval fish abundance and associated habitat features in the Southern California Bight region, extending seaward to the limits of the California Current. The ichthyoplankton data set for this analysis was based on single tows taken at all CalCOFI survey stations occupied within the current sampling pattern from 1951 to 2000 and consisted of a total of 11,917 samples from which 1,365,988 fish larvae were identified. The analysis included data on habitat temperature, macrozooplankton volumes, and 14 taxa of larval fishes, some of commercial interest (Pacific sardine, Pacific hake, Pacific and jack mackerel, and rockfishes), and a group of important mesopelagic species that represent specific habitats in the California Current region. Data are presented in a series of graphs showing changes in average abundance, triennial abundance ratios, and normalized quarterly abundance (1988-2000 only). Larval data clearly track the decline and recovery of the Pacific sardine population. Mesopelagic larvae of southern offshore species had the greatest response to the regime shift of 1976-77, increasing markedly in the Southern California Bight region after 1977. Likewise, this group of species showed the greatest response to the 1957-59 El Niño. There was no consistent response in larval abundance of Subarctic-Transitional mesopelagic species and nearshore taxa to the 1976-77 regime shift. Most of the species showed a negative shift in triennial larval abundance ratios in relation to hypothesized 1989-90 and 1998-99 regime shifts. These changes are discussed in relation to changes in temperature and macrozooplankton volumes. © 2003 Elsevier Ltd. All rights reserved.","author":[{"dropping-particle":"","family":"Smith","given":"Paul E.","non-dropping-particle":"","parse-names":false,"suffix":""},{"dropping-particle":"","family":"Moser","given":"H. Geoffrey","non-dropping-particle":"","parse-names":false,"suffix":""}],"container-title":"Deep-Sea Research Part II: Topical Studies in Oceanography","id":"ITEM-1","issue":"14-16","issued":{"date-parts":[["2003"]]},"page":"2519-2536","publisher":"Elsevier","title":"Long-term trends and variability in the larvae of Pacific sardine and associated fish species of the California Current region","type":"article-journal","volume":"50"},"uris":["http://www.mendeley.com/documents/?uuid=c505186b-a3af-45b1-9d51-72433b1f9eb0"]},{"id":"ITEM-2","itemData":{"DOI":"10.3389/fmars.2019.00695","ISSN":"22967745","abstract":"Multidisciplinary, integrated ocean observing programs provide critical data for monitoring the effects of climate change on marine ecosystems. California Cooperative Oceanic Fisheries Investigations (CalCOFI) samples along the US West Coast and is one of the world’s longest-running and most comprehensive time series, with hydrographic and biological data collected since 1949. The pairing of ecological and physical measurements across this long time series informs our understanding of how the California Current marine ecosystem responds to climate variability. By providing a baseline to monitor change, the CalCOFI time series serves as a Keeling Curve for the California Current. However, challenges remain in connecting the data collected from long-term monitoring programs with the needs of stakeholders concerned with climate change adaptation (i.e., resource managers, policy makers, and the public), including for the fisheries and aquaculture sectors. We use the CalCOFI program as a case study to ask: how can long-term ocean observing programs inform ecosystem based management efforts and create data flows that meet the needs of stakeholders working on climate change adaptation? Addressing this question and identifying solutions requires working across sectors and recognizing stakeholder needs. Lessons learned from CalCOFI can inform other regional monitoring programs around the world, including those done at a smaller scale in developing countries.","author":[{"dropping-particle":"","family":"Gallo","given":"Natalya D.","non-dropping-particle":"","parse-names":false,"suffix":""},{"dropping-particle":"","family":"Drenkard","given":"Elizabeth","non-dropping-particle":"","parse-names":false,"suffix":""},{"dropping-particle":"","family":"Thompson","given":"Andrew R.","non-dropping-particle":"","parse-names":false,"suffix":""},{"dropping-particle":"","family":"Weber","given":"Edward D.","non-dropping-particle":"","parse-names":false,"suffix":""},{"dropping-particle":"","family":"Wilson-Vandenberg","given":"Deb","non-dropping-particle":"","parse-names":false,"suffix":""},{"dropping-particle":"","family":"McClatchie","given":"Sam","non-dropping-particle":"","parse-names":false,"suffix":""},{"dropping-particle":"","family":"Koslow","given":"J. Anthony","non-dropping-particle":"","parse-names":false,"suffix":""},{"dropping-particle":"","family":"Semmens","given":"Brice X.","non-dropping-particle":"","parse-names":false,"suffix":""}],"container-title":"Frontiers in Marine Science","id":"ITEM-2","issued":{"date-parts":[["2019"]]},"page":"695","publisher":"Frontiers","title":"Bridging From Monitoring to Solutions-Based Thinking: Lessons From CalCOFI for Understanding and Adapting to Marine Climate Change Impacts","type":"article-journal","volume":"6"},"uris":["http://www.mendeley.com/documents/?uuid=9eb42295-e2a9-4580-b674-cc6ad57396cb"]},{"id":"ITEM-3","itemData":{"DOI":"10.1111/gcb.15415","ISSN":"13652486","PMID":"33107157","abstract":"The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Biology","id":"ITEM-3","issue":"3","issued":{"date-parts":[["2021"]]},"page":"506-520","publisher":"Wiley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&lt;i&gt;12&lt;/i&gt;, &lt;i&gt;13&lt;/i&gt;)","manualFormatting":" (5, 12, 13)","plainTextFormattedCitation":"(5, 12, 13)","previouslyFormattedCitation":"(&lt;i&gt;5&lt;/i&gt;, &lt;i&gt;12&lt;/i&gt;, &lt;i&gt;13&lt;/i&gt;)"},"properties":{"noteIndex":0},"schema":"https://github.com/citation-style-language/schema/raw/master/csl-citation.json"}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12</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13</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331B17FF" w14:textId="761AAFB5" w:rsidR="00F014BA" w:rsidRDefault="004E2951" w:rsidP="003A608A">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Larval fish abundances </w:t>
      </w:r>
      <w:del w:id="44" w:author="RPK" w:date="2022-03-17T08:54:00Z">
        <w:r w:rsidDel="00782F50">
          <w:rPr>
            <w:rFonts w:ascii="Times New Roman" w:eastAsia="Times New Roman" w:hAnsi="Times New Roman" w:cs="Times New Roman"/>
          </w:rPr>
          <w:delText>are critical for</w:delText>
        </w:r>
      </w:del>
      <w:ins w:id="45" w:author="RPK" w:date="2022-03-17T08:54:00Z">
        <w:r w:rsidR="00782F50">
          <w:rPr>
            <w:rFonts w:ascii="Times New Roman" w:eastAsia="Times New Roman" w:hAnsi="Times New Roman" w:cs="Times New Roman"/>
          </w:rPr>
          <w:t>help to</w:t>
        </w:r>
      </w:ins>
      <w:r>
        <w:rPr>
          <w:rFonts w:ascii="Times New Roman" w:eastAsia="Times New Roman" w:hAnsi="Times New Roman" w:cs="Times New Roman"/>
        </w:rPr>
        <w:t xml:space="preserve"> </w:t>
      </w:r>
      <w:del w:id="46" w:author="RPK" w:date="2022-03-17T08:54:00Z">
        <w:r w:rsidDel="00782F50">
          <w:rPr>
            <w:rFonts w:ascii="Times New Roman" w:eastAsia="Times New Roman" w:hAnsi="Times New Roman" w:cs="Times New Roman"/>
          </w:rPr>
          <w:delText xml:space="preserve">characterizing </w:delText>
        </w:r>
      </w:del>
      <w:ins w:id="47" w:author="RPK" w:date="2022-03-17T08:54:00Z">
        <w:r w:rsidR="00782F50">
          <w:rPr>
            <w:rFonts w:ascii="Times New Roman" w:eastAsia="Times New Roman" w:hAnsi="Times New Roman" w:cs="Times New Roman"/>
          </w:rPr>
          <w:t xml:space="preserve">characterize </w:t>
        </w:r>
      </w:ins>
      <w:r>
        <w:rPr>
          <w:rFonts w:ascii="Times New Roman" w:eastAsia="Times New Roman" w:hAnsi="Times New Roman" w:cs="Times New Roman"/>
        </w:rPr>
        <w:t>the state of marine ecosystems as they track spawning-stock biomass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{"citationItems":[{"id":"ITEM-1","itemData":{"DOI":"10.1038/nature05232","ISSN":"14764687","PMID":"17051218","abstract":"The separation of the effects of environmental variability from the impacts of fishing has been elusive, but is essential for sound fisheries management. We distinguish environmental effects from fishing effects by comparing the temporal variability of exploited versus unexploited fish stocks living in the same environments. Using the unique suite of 50-year-long larval fish surveys from the California Cooperative Oceanic Fisheries Investigations we analyse fishing as a treatment effect in a long-term ecological experiment. Here we present evidence from the marine environment that exploited species exhibit higher temporal variability in abundance than unexploited species. This remains true after accounting for life-history effects, abundance, ecological traits and phylogeny. The increased variability of exploited populations is probably caused by fishery-induced truncation of the age structure, which reduces the capacity of populations to buffer environmental events. Therefore, to avoid collapse, fisheries must be managed not only to sustain the total viable biomass but also to prevent the significant truncation of age structure. The double jeopardy of fishing to potentially deplete stock sizes and, more immediately, to amplify the peaks and valleys of population variability, calls for a precautionary management approach. ©2006 Nature Publishing Group.","author":[{"dropping-particle":"","family":"Hsieh","given":"Chih Hao","non-dropping-particle":"","parse-names":false,"suffix":""},{"dropping-particle":"","family":"Reiss","given":"Christian S.","non-dropping-particle":"","parse-names":false,"suffix":""},{"dropping-particle":"","family":"Hunter","given":"John R.","non-dropping-particle":"","parse-names":false,"suffix":""},{"dropping-particle":"","family":"Beddington","given":"John R.","non-dropping-particle":"","parse-names":false,"suffix":""},{"dropping-particle":"","family":"May","given":"Robert M.","non-dropping-particle":"","parse-names":false,"suffix":""},{"dropping-particle":"","family":"Sugihara","given":"George","non-dropping-particle":"","parse-names":false,"suffix":""}],"container-title":"Nature","id":"ITEM-1","issue":"7113","issued":{"date-parts":[["2006"]]},"page":"859-862","publisher":"Nature Publishing Group","title":"Fishing elevates variability in the abundance of exploited species","type":"article-journal","volume":"443"},"uris":["http://www.mendeley.com/documents/?uuid=b0e90d74-ad0d-4463-8581-a591a71c09f6"]}],"mendeley":{"formattedCitation":"(&lt;i&gt;14&lt;/i&gt;)","manualFormatting":" (14)","plainTextFormattedCitation":"(14)","previouslyFormattedCitation":"(&lt;i&gt;14&lt;/i&gt;)"},"properties":{"noteIndex":0},"schema":"https://github.com/citation-style-language/schema/raw/master/csl-citation.json"}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14</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including species </w:t>
      </w:r>
      <w:commentRangeStart w:id="48"/>
      <w:r>
        <w:rPr>
          <w:rFonts w:ascii="Times New Roman" w:eastAsia="Times New Roman" w:hAnsi="Times New Roman" w:cs="Times New Roman"/>
        </w:rPr>
        <w:t>with disparate adult habitats</w:t>
      </w:r>
      <w:commentRangeEnd w:id="48"/>
      <w:r w:rsidR="00782F50">
        <w:rPr>
          <w:rStyle w:val="CommentReference"/>
        </w:rPr>
        <w:commentReference w:id="48"/>
      </w:r>
      <w:r>
        <w:rPr>
          <w:rFonts w:ascii="Times New Roman" w:eastAsia="Times New Roman" w:hAnsi="Times New Roman" w:cs="Times New Roman"/>
        </w:rPr>
        <w:t>.</w:t>
      </w:r>
      <w:r w:rsidR="0005665F">
        <w:rPr>
          <w:rFonts w:ascii="Times New Roman" w:eastAsia="Times New Roman" w:hAnsi="Times New Roman" w:cs="Times New Roman"/>
        </w:rPr>
        <w:t xml:space="preserve"> Over 70 years </w:t>
      </w:r>
      <w:r w:rsidR="003B0D13">
        <w:rPr>
          <w:rFonts w:ascii="Times New Roman" w:eastAsia="Times New Roman" w:hAnsi="Times New Roman" w:cs="Times New Roman"/>
        </w:rPr>
        <w:t xml:space="preserve">of CalCOFI </w:t>
      </w:r>
      <w:r w:rsidR="0005665F">
        <w:rPr>
          <w:rFonts w:ascii="Times New Roman" w:eastAsia="Times New Roman" w:hAnsi="Times New Roman" w:cs="Times New Roman"/>
        </w:rPr>
        <w:t xml:space="preserve">research has </w:t>
      </w:r>
      <w:r w:rsidR="003B0D13">
        <w:rPr>
          <w:rFonts w:ascii="Times New Roman" w:eastAsia="Times New Roman" w:hAnsi="Times New Roman" w:cs="Times New Roman"/>
        </w:rPr>
        <w:t>documented</w:t>
      </w:r>
      <w:r w:rsidR="0005665F">
        <w:rPr>
          <w:rFonts w:ascii="Times New Roman" w:eastAsia="Times New Roman" w:hAnsi="Times New Roman" w:cs="Times New Roman"/>
        </w:rPr>
        <w:t xml:space="preserve"> decadal and annual changes in fish communities in response to environmental conditions</w:t>
      </w:r>
      <w:r w:rsidR="003B0D13">
        <w:rPr>
          <w:rFonts w:ascii="Times New Roman" w:eastAsia="Times New Roman" w:hAnsi="Times New Roman" w:cs="Times New Roman"/>
        </w:rPr>
        <w:t xml:space="preserve">, </w:t>
      </w:r>
      <w:r w:rsidR="00C651C6">
        <w:rPr>
          <w:rFonts w:ascii="Times New Roman" w:eastAsia="Times New Roman" w:hAnsi="Times New Roman" w:cs="Times New Roman"/>
        </w:rPr>
        <w:t>identifying major shifts</w:t>
      </w:r>
      <w:r w:rsidR="003B0D13">
        <w:rPr>
          <w:rFonts w:ascii="Times New Roman" w:eastAsia="Times New Roman" w:hAnsi="Times New Roman" w:cs="Times New Roman"/>
        </w:rPr>
        <w:t xml:space="preserve"> in response to</w:t>
      </w:r>
      <w:r w:rsidR="0005665F">
        <w:rPr>
          <w:rFonts w:ascii="Times New Roman" w:eastAsia="Times New Roman" w:hAnsi="Times New Roman" w:cs="Times New Roman"/>
        </w:rPr>
        <w:t xml:space="preserve"> Pacific Decadal Oscillation</w:t>
      </w:r>
      <w:r w:rsidR="00C87BAE">
        <w:rPr>
          <w:rFonts w:ascii="Times New Roman" w:eastAsia="Times New Roman" w:hAnsi="Times New Roman" w:cs="Times New Roman"/>
        </w:rPr>
        <w:t>s</w:t>
      </w:r>
      <w:r w:rsidR="0005665F">
        <w:rPr>
          <w:rFonts w:ascii="Times New Roman" w:eastAsia="Times New Roman" w:hAnsi="Times New Roman" w:cs="Times New Roman"/>
        </w:rPr>
        <w:t xml:space="preserve"> and El Niño Southern Oscillation</w:t>
      </w:r>
      <w:r w:rsidR="00C87BAE">
        <w:rPr>
          <w:rFonts w:ascii="Times New Roman" w:eastAsia="Times New Roman" w:hAnsi="Times New Roman" w:cs="Times New Roman"/>
        </w:rPr>
        <w:t>s</w:t>
      </w:r>
      <w:r w:rsidR="0005665F">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reserve","type":"article-journal","volume":"7"},"uris":["http://www.mendeley.com/documents/?uuid=8b739d6d-cd46-3cbc-8b34-3499c173aeea"]},{"id":"ITEM-2","itemData":{"abstract":"Ichythyoplankton, Population distribution, Subarctic-transitional fauna, Coastal pelagic fauna, Warm-water cosmopolite, Eastern tropical Pacific fauna, Bahia Sebastian Viscaino, Punta Abreojos-Cabo San Lazaro Bight, Continental shelf.","author":[{"dropping-particle":"","family":"Moser  P.E. Smith, and L.E. Eber","given":"H G","non-dropping-particle":"","parse-names":false,"suffix":""}],"container-title":"CalCOFI Report","id":"ITEM-2","issue":"28","issued":{"date-parts":[["1987"]]},"page":"97-127","title":"Larval fish assemblages in the California Current region, 1954-1960, a period of dynamic environmental change","type":"article-journal","volume":"28"},"uris":["http://www.mendeley.com/documents/?uuid=7dcecac2-ec4e-4c5d-85eb-b82bbf36cfdf"]},{"id":"ITEM-3","itemData":{"author":[{"dropping-particle":"","family":"Moser","given":"HG","non-dropping-particle":"","parse-names":false,"suffix":""},{"dropping-particle":"","family":"Charter","given":"RL","non-dropping-particle":"","parse-names":false,"suffix":""},{"dropping-particle":"","family":"Smith","given":"PE","non-dropping-particle":"","parse-names":false,"suffix":""},{"dropping-particle":"","family":"Ambrose","given":"DA","non-dropping-particle":"","parse-names":false,"suffix":""},{"dropping-particle":"","family":"Watson","given":"W","non-dropping-particle":"","parse-names":false,"suffix":""},{"dropping-particle":"","family":"Charter","given":"SR","non-dropping-particle":"","parse-names":false,"suffix":""},{"dropping-particle":"","family":"Sandknop","given":"EM","non-dropping-particle":"","parse-names":false,"suffix":""}],"container-title":"California Cooperative Oceanic Fisheries Investigations Atlas","id":"ITEM-3","issued":{"date-parts":[["2001"]]},"page":"1-166","title":"Distributional atlas of fish larvae and eggs in the Southern California Bight region: 1951-1998","type":"article-journal","volume":"34"},"uris":["http://www.mendeley.com/documents/?uuid=9dfce626-0b53-4626-8c14-331aea2dda29"]},{"id":"ITEM-4","itemData":{"DOI":"10.3389/fmars.2019.00695","ISSN":"22967745","abstract":"Multidisciplinary, integrated ocean observing programs provide critical data for monitoring the effects of climate change on marine ecosystems. California Cooperative Oceanic Fisheries Investigations (CalCOFI) samples along the US West Coast and is one of the world’s longest-running and most comprehensive time series, with hydrographic and biological data collected since 1949. The pairing of ecological and physical measurements across this long time series informs our understanding of how the California Current marine ecosystem responds to climate variability. By providing a baseline to monitor change, the CalCOFI time series serves as a Keeling Curve for the California Current. However, challenges remain in connecting the data collected from long-term monitoring programs with the needs of stakeholders concerned with climate change adaptation (i.e., resource managers, policy makers, and the public), including for the fisheries and aquaculture sectors. We use the CalCOFI program as a case study to ask: how can long-term ocean observing programs inform ecosystem based management efforts and create data flows that meet the needs of stakeholders working on climate change adaptation? Addressing this question and identifying solutions requires working across sectors and recognizing stakeholder needs. Lessons learned from CalCOFI can inform other regional monitoring programs around the world, including those done at a smaller scale in developing countries.","author":[{"dropping-particle":"","family":"Gallo","given":"Natalya D.","non-dropping-particle":"","parse-names":false,"suffix":""},{"dropping-particle":"","family":"Drenkard","given":"Elizabeth","non-dropping-particle":"","parse-names":false,"suffix":""},{"dropping-particle":"","family":"Thompson","given":"Andrew R.","non-dropping-particle":"","parse-names":false,"suffix":""},{"dropping-particle":"","family":"Weber","given":"Edward D.","non-dropping-particle":"","parse-names":false,"suffix":""},{"dropping-particle":"","family":"Wilson-Vandenberg","given":"Deb","non-dropping-particle":"","parse-names":false,"suffix":""},{"dropping-particle":"","family":"McClatchie","given":"Sam","non-dropping-particle":"","parse-names":false,"suffix":""},{"dropping-particle":"","family":"Koslow","given":"J. Anthony","non-dropping-particle":"","parse-names":false,"suffix":""},{"dropping-particle":"","family":"Semmens","given":"Brice X.","non-dropping-particle":"","parse-names":false,"suffix":""}],"container-title":"Frontiers in Marine Science","id":"ITEM-4","issued":{"date-parts":[["2019"]]},"page":"695","publisher":"Frontiers","title":"Bridging From Monitoring to Solutions-Based Thinking: Lessons From CalCOFI for Understanding and Adapting to Marine Climate Change Impacts","type":"article-journal","volume":"6"},"uris":["http://www.mendeley.com/documents/?uuid=9eb42295-e2a9-4580-b674-cc6ad57396cb"]}],"mendeley":{"formattedCitation":"(&lt;i&gt;12&lt;/i&gt;, &lt;i&gt;15&lt;/i&gt;–&lt;i&gt;17&lt;/i&gt;)","manualFormatting":" (12, 15–17)","plainTextFormattedCitation":"(12, 15–17)","previouslyFormattedCitation":"(&lt;i&gt;12&lt;/i&gt;, &lt;i&gt;15&lt;/i&gt;–&lt;i&gt;17&lt;/i&gt;)"},"properties":{"noteIndex":0},"schema":"https://github.com/citation-style-language/schema/raw/master/csl-citation.json"}</w:instrText>
      </w:r>
      <w:r w:rsidR="0005665F">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12</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15</w:t>
      </w:r>
      <w:r w:rsidR="0003041C" w:rsidRPr="0003041C">
        <w:rPr>
          <w:rFonts w:ascii="Times New Roman" w:eastAsia="Times New Roman" w:hAnsi="Times New Roman" w:cs="Times New Roman"/>
          <w:noProof/>
        </w:rPr>
        <w:t>–</w:t>
      </w:r>
      <w:r w:rsidR="0003041C" w:rsidRPr="0003041C">
        <w:rPr>
          <w:rFonts w:ascii="Times New Roman" w:eastAsia="Times New Roman" w:hAnsi="Times New Roman" w:cs="Times New Roman"/>
          <w:i/>
          <w:noProof/>
        </w:rPr>
        <w:t>17</w:t>
      </w:r>
      <w:r w:rsidR="0003041C" w:rsidRPr="0003041C">
        <w:rPr>
          <w:rFonts w:ascii="Times New Roman" w:eastAsia="Times New Roman" w:hAnsi="Times New Roman" w:cs="Times New Roman"/>
          <w:noProof/>
        </w:rPr>
        <w:t>)</w:t>
      </w:r>
      <w:r w:rsidR="0005665F">
        <w:rPr>
          <w:rFonts w:ascii="Times New Roman" w:eastAsia="Times New Roman" w:hAnsi="Times New Roman" w:cs="Times New Roman"/>
        </w:rPr>
        <w:fldChar w:fldCharType="end"/>
      </w:r>
      <w:r w:rsidR="0005665F">
        <w:rPr>
          <w:rFonts w:ascii="Times New Roman" w:eastAsia="Times New Roman" w:hAnsi="Times New Roman" w:cs="Times New Roman"/>
        </w:rPr>
        <w:t>.</w:t>
      </w:r>
      <w:r w:rsidR="003B0D13">
        <w:rPr>
          <w:rFonts w:ascii="Times New Roman" w:eastAsia="Times New Roman" w:hAnsi="Times New Roman" w:cs="Times New Roman"/>
        </w:rPr>
        <w:t xml:space="preserve"> </w:t>
      </w:r>
      <w:r w:rsidR="001E1E01">
        <w:rPr>
          <w:rFonts w:ascii="Times New Roman" w:eastAsia="Times New Roman" w:hAnsi="Times New Roman" w:cs="Times New Roman"/>
        </w:rPr>
        <w:t>These decadal and annual changes in ichthyoplankton dynamics and superimposed over the strong assemblage associations with distinct water mass characteristics within the Southern California Bight</w:t>
      </w:r>
      <w:r w:rsidR="001E1E0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author":[{"dropping-particle":"","family":"Moser","given":"HG","non-dropping-particle":"","parse-names":false,"suffix":""},{"dropping-particle":"","family":"Charter","given":"RL","non-dropping-particle":"","parse-names":false,"suffix":""},{"dropping-particle":"","family":"Smith","given":"PE","non-dropping-particle":"","parse-names":false,"suffix":""},{"dropping-particle":"","family":"Ambrose","given":"DA","non-dropping-particle":"","parse-names":false,"suffix":""},{"dropping-particle":"","family":"Watson","given":"W","non-dropping-particle":"","parse-names":false,"suffix":""},{"dropping-particle":"","family":"Charter","given":"SR","non-dropping-particle":"","parse-names":false,"suffix":""},{"dropping-particle":"","family":"Sandknop","given":"EM","non-dropping-particle":"","parse-names":false,"suffix":""}],"container-title":"California Cooperative Oceanic Fisheries Investigations Atlas","id":"ITEM-1","issued":{"date-parts":[["2001"]]},"page":"1-166","title":"Distributional atlas of fish larvae and eggs in the Southern California Bight region: 1951-1998","type":"article-journal","volume":"34"},"uris":["http://www.mendeley.com/documents/?uuid=9dfce626-0b53-4626-8c14-331aea2dda29"]}],"mendeley":{"formattedCitation":"(&lt;i&gt;17&lt;/i&gt;)","manualFormatting":" (17)","plainTextFormattedCitation":"(17)","previouslyFormattedCitation":"(&lt;i&gt;17&lt;/i&gt;)"},"properties":{"noteIndex":0},"schema":"https://github.com/citation-style-language/schema/raw/master/csl-citation.json"}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17</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sidR="001E1E01">
        <w:rPr>
          <w:rFonts w:ascii="Times New Roman" w:eastAsia="Times New Roman" w:hAnsi="Times New Roman" w:cs="Times New Roman"/>
        </w:rPr>
        <w:t>, particularly between the cold and fresher California Current and warm and saltier California Counter Current as well as upwelling conditions across the continental shelf</w:t>
      </w:r>
      <w:r w:rsidR="001E1E0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{"citationItems":[{"id":"ITEM-1","itemData":{"DOI":"10.1029/2003GL017647","ISSN":"00948276","abstract":"Observations show that wind-driven upwelling along the California coast has increased over the past 30 years. Some have postulated that the increase in wind-driven upwelling is due largely to increased greenhouse gas forcing, but such an association has been speculative. Since global and regional simulations of future wind-driven upwelling do not exist for the California coast, we used a regional climate model (RCM) to estimate changes in wind-driven upwelling under increased CO2 concentrations. Here we show in both equilibrium and transient climate experiments that there is an intensified upwelling season, with some changes in seasonality of upwelling. This intensification may lead to enhanced productivity along the coast of California and possibly ameliorate increases in sea surface temperature due to greenhouse gas forcing.","author":[{"dropping-particle":"","family":"Snyder","given":"Mark A.","non-dropping-particle":"","parse-names":false,"suffix":""},{"dropping-particle":"","family":"Sloan","given":"Lisa C.","non-dropping-particle":"","parse-names":false,"suffix":""},{"dropping-particle":"","family":"Diffenbaugh","given":"Noah S.","non-dropping-particle":"","parse-names":false,"suffix":""},{"dropping-particle":"","family":"Bell","given":"Jason L.","non-dropping-particle":"","parse-names":false,"suffix":""}],"container-title":"Geophysical Research Letters","id":"ITEM-1","issue":"15","issued":{"date-parts":[["2003"]]},"page":"1823","title":"Future climate change and upwelling in the California Current","type":"article-journal","volume":"30"},"uris":["http://www.mendeley.com/documents/?uuid=92eb2798-91d5-4e72-93db-e46ae46b0820"]},{"id":"ITEM-2","itemData":{"DOI":"10.1073/pnas.1421946112","ISSN":"10916490","PMID":"26159416","abstract":"Climate change has prompted an earlier arrival of spring in numerous ecosystems. It is uncertain whether such changes are occurring in Eastern Boundary Current Upwelling ecosystems, because these regions are subject to natural decadal climate variability, and regional climate models predict seasonal delays in upwelling. To answer this question, the phenology of 43 species of larval fishes was investigated between 1951 and 2008 off southern California. Ordination of the fish community showed earlier phenological progression in more recent years. Thirty-nine percent of seasonal peaks in larval abundance occurred earlier in the year, whereas 18% were delayed. The species whose phenology became earlier were characterized by an offshore, pelagic distribution, whereas species with delayed phenology were more likely to reside in coastal, demersal habitats. Phenological changes were more closely associated with a trend toward earlier warming of surface waters rather than decadal climate cycles, such as the Pacific Decadal Oscillation and North Pacific Gyre Oscillation. Species with long-term advances and delays in phenology reacted similarly to warming at the interannual time scale as demonstrated by responses to the El Niño Southern Oscillation. The trend toward earlier spawning was correlated with changes in sea surface temperature (SST) and mesozooplankton displacement volume, but not coastal upwelling. SST and upwelling were correlated with delays in fish phenology. For species with 20th century advances in phenology, future projections indicate that current trends will continue unabated. The fate of species with delayed phenology is less clear due to differences between Intergovernmental Panel on Climate Change models in projected upwelling trends.","author":[{"dropping-particle":"","family":"Asch","given":"Rebecca G.","non-dropping-particle":"","parse-names":false,"suffix":""}],"container-title":"Proceedings of the National Academy of Sciences of the United States of America","id":"ITEM-2","issue":"30","issued":{"date-parts":[["2015"]]},"page":"E4065-E4074","publisher":"National Acad Sciences","title":"Climate change and decadal shifts in the phenology of larval fishes in the California Current ecosystem","type":"article-journal","volume":"112"},"uris":["http://www.mendeley.com/documents/?uuid=443e4602-4c09-48d3-a5ed-8537758c3694"]},{"id":"ITEM-3","itemData":{"DOI":"10.1073/pnas.1305733110","ISSN":"00278424","PMID":"23836661","abstract":"Since the days of Elton, population cycles have challenged ecologists and resource managers. Although the underlying mechanisms remain debated, theory holds that both density-dependent and density-independent processes shape the dynamics. One striking example is the large-scale fluctuations of sardine and anchovy observed across the major upwelling areas of the world. Despite a long history of research, the causes of these fluctuations remain unresolved and heavily debated, with significant implications for fisheries management. We here model the underlying causes of these fluctuations, using the California Current Ecosystem as a case study, and show that the dynamics, accurately reproduced since A.D. 1661 onward, are explained by interacting density-dependent processes (i.e., through species-specific life-history traits) and climate forcing. Furthermore, we demonstrate how fishing modifies the dynamics and show that the sardine collapse of the 1950s was largely unavoidable given poor recruitment conditions. Our approach provides unique insight into the origin of sardine-anchovy fluctuations and a knowledge base for sustainable fisheries management in the California Current Ecosystem and beyond.","author":[{"dropping-particle":"","family":"Lindegren","given":"Martin","non-dropping-particle":"","parse-names":false,"suffix":""},{"dropping-particle":"","family":"Checkley","given":"David M.","non-dropping-particle":"","parse-names":false,"suffix":""},{"dropping-particle":"","family":"Rouyer","given":"Tristan","non-dropping-particle":"","parse-names":false,"suffix":""},{"dropping-particle":"","family":"MacCall","given":"Alec D.","non-dropping-particle":"","parse-names":false,"suffix":""},{"dropping-particle":"","family":"Stenseth","given":"Nils Chr","non-dropping-particle":"","parse-names":false,"suffix":""}],"container-title":"Proceedings of the National Academy of Sciences of the United States of America","id":"ITEM-3","issue":"33","issued":{"date-parts":[["2013"]]},"page":"13672-13677","publisher":"National Acad Sciences","title":"Climate, fishing, and fluctuations of sardine and anchovy in the California Current","type":"article-journal","volume":"110"},"uris":["http://www.mendeley.com/documents/?uuid=904e5189-1527-4b58-8f90-ff10fbdf7ee6"]},{"id":"ITEM-4","itemData":{"DOI":"10.1016/S0967-0645(03)00133-4","ISSN":"09670645","abstract":"Fifty-year ichthyoplankton and oceanographic time series of the California Cooperative Oceanic Fisheries Investigations were used to describe changes in larval fish abundance and associated habitat features in the Southern California Bight region, extending seaward to the limits of the California Current. The ichthyoplankton data set for this analysis was based on single tows taken at all CalCOFI survey stations occupied within the current sampling pattern from 1951 to 2000 and consisted of a total of 11,917 samples from which 1,365,988 fish larvae were identified. The analysis included data on habitat temperature, macrozooplankton volumes, and 14 taxa of larval fishes, some of commercial interest (Pacific sardine, Pacific hake, Pacific and jack mackerel, and rockfishes), and a group of important mesopelagic species that represent specific habitats in the California Current region. Data are presented in a series of graphs showing changes in average abundance, triennial abundance ratios, and normalized quarterly abundance (1988-2000 only). Larval data clearly track the decline and recovery of the Pacific sardine population. Mesopelagic larvae of southern offshore species had the greatest response to the regime shift of 1976-77, increasing markedly in the Southern California Bight region after 1977. Likewise, this group of species showed the greatest response to the 1957-59 El Niño. There was no consistent response in larval abundance of Subarctic-Transitional mesopelagic species and nearshore taxa to the 1976-77 regime shift. Most of the species showed a negative shift in triennial larval abundance ratios in relation to hypothesized 1989-90 and 1998-99 regime shifts. These changes are discussed in relation to changes in temperature and macrozooplankton volumes. © 2003 Elsevier Ltd. All rights reserved.","author":[{"dropping-particle":"","family":"Smith","given":"Paul E.","non-dropping-particle":"","parse-names":false,"suffix":""},{"dropping-particle":"","family":"Moser","given":"H. Geoffrey","non-dropping-particle":"","parse-names":false,"suffix":""}],"container-title":"Deep-Sea Research Part II: Topical Studies in Oceanography","id":"ITEM-4","issue":"14-16","issued":{"date-parts":[["2003"]]},"page":"2519-2536","publisher":"Elsevier","title":"Long-term trends and variability in the larvae of Pacific sardine and associated fish species of the California Current region","type":"article-journal","volume":"50"},"uris":["http://www.mendeley.com/documents/?uuid=c505186b-a3af-45b1-9d51-72433b1f9eb0"]}],"mendeley":{"formattedCitation":"(&lt;i&gt;11&lt;/i&gt;, &lt;i&gt;13&lt;/i&gt;, &lt;i&gt;18&lt;/i&gt;, &lt;i&gt;19&lt;/i&gt;)","manualFormatting":" (11, 13, 18, 19)","plainTextFormattedCitation":"(11, 13, 18, 19)","previouslyFormattedCitation":"(&lt;i&gt;11&lt;/i&gt;, &lt;i&gt;13&lt;/i&gt;, &lt;i&gt;18&lt;/i&gt;, &lt;i&gt;19&lt;/i&gt;)"},"properties":{"noteIndex":0},"schema":"https://github.com/citation-style-language/schema/raw/master/csl-citation.json"}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11</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13</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18</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19</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sidR="001E1E01">
        <w:rPr>
          <w:rFonts w:ascii="Times New Roman" w:eastAsia="Times New Roman" w:hAnsi="Times New Roman" w:cs="Times New Roman"/>
        </w:rPr>
        <w:t xml:space="preserve">. </w:t>
      </w:r>
      <w:r w:rsidR="003B0D13">
        <w:rPr>
          <w:rFonts w:ascii="Times New Roman" w:eastAsia="Times New Roman" w:hAnsi="Times New Roman" w:cs="Times New Roman"/>
        </w:rPr>
        <w:t xml:space="preserve">Importantly, periods of elevated temperatures were historically associated with higher abundances of southern mesopelagic species and Pacific Sardine while cold periods were associated with higher abundances of northern </w:t>
      </w:r>
      <w:proofErr w:type="spellStart"/>
      <w:r w:rsidR="003B0D13">
        <w:rPr>
          <w:rFonts w:ascii="Times New Roman" w:eastAsia="Times New Roman" w:hAnsi="Times New Roman" w:cs="Times New Roman"/>
        </w:rPr>
        <w:t>mesopelagics</w:t>
      </w:r>
      <w:proofErr w:type="spellEnd"/>
      <w:r w:rsidR="003B0D13">
        <w:rPr>
          <w:rFonts w:ascii="Times New Roman" w:eastAsia="Times New Roman" w:hAnsi="Times New Roman" w:cs="Times New Roman"/>
        </w:rPr>
        <w:t xml:space="preserve"> and Northern Anchovy</w:t>
      </w:r>
      <w:r w:rsidR="00C651C6">
        <w:rPr>
          <w:rFonts w:ascii="Times New Roman" w:eastAsia="Times New Roman" w:hAnsi="Times New Roman" w:cs="Times New Roman"/>
        </w:rPr>
        <w:t xml:space="preserve"> (</w:t>
      </w:r>
      <w:proofErr w:type="spellStart"/>
      <w:r w:rsidR="003B0D13">
        <w:rPr>
          <w:rFonts w:ascii="Times New Roman" w:eastAsia="Times New Roman" w:hAnsi="Times New Roman" w:cs="Times New Roman"/>
          <w:i/>
          <w:iCs/>
        </w:rPr>
        <w:t>Engraulis</w:t>
      </w:r>
      <w:proofErr w:type="spellEnd"/>
      <w:r w:rsidR="003B0D13">
        <w:rPr>
          <w:rFonts w:ascii="Times New Roman" w:eastAsia="Times New Roman" w:hAnsi="Times New Roman" w:cs="Times New Roman"/>
          <w:i/>
          <w:iCs/>
        </w:rPr>
        <w:t xml:space="preserve"> </w:t>
      </w:r>
      <w:proofErr w:type="spellStart"/>
      <w:r w:rsidR="003B0D13">
        <w:rPr>
          <w:rFonts w:ascii="Times New Roman" w:eastAsia="Times New Roman" w:hAnsi="Times New Roman" w:cs="Times New Roman"/>
          <w:i/>
          <w:iCs/>
        </w:rPr>
        <w:t>mordax</w:t>
      </w:r>
      <w:proofErr w:type="spellEnd"/>
      <w:r w:rsidR="003B0D13">
        <w:rPr>
          <w:rFonts w:ascii="Times New Roman" w:eastAsia="Times New Roman" w:hAnsi="Times New Roman" w:cs="Times New Roman"/>
        </w:rPr>
        <w:t>)</w:t>
      </w:r>
      <w:r w:rsidR="003B0D13">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{"citationItems":[{"id":"ITEM-1","itemData":{"DOI":"10.1126/science.1075880","ISSN":"00368075","PMID":"12522241","abstract":"In the Pacific Ocean, air and ocean temperatures, atmospheric carbon dioxide, landings of anchovies and sardines, and the productivity of coastal and open ocean ecosystems have varied over periods of about 50 years. In the mid-1970s, the Pacific changed from a cool \"anchovy regime\" to a warm \"sardine regime.\" A shift back to an anchovy regime occurred in the middle to late 1990s. These large-scale, naturally occurring variations must be taken into account when considering human-induced climate change and the management of ocean living resources.","author":[{"dropping-particle":"","family":"Chavez","given":"Francisco P.","non-dropping-particle":"","parse-names":false,"suffix":""},{"dropping-particle":"","family":"Ryan","given":"John","non-dropping-particle":"","parse-names":false,"suffix":""},{"dropping-particle":"","family":"Lluch-Cota","given":"Salvador E.","non-dropping-particle":"","parse-names":false,"suffix":""},{"dropping-particle":"","family":"Ñiquen","given":"C. Miguel","non-dropping-particle":"","parse-names":false,"suffix":""}],"container-title":"Science","id":"ITEM-1","issue":"5604","issued":{"date-parts":[["2003"]]},"page":"217-221","publisher":"American Association for the Advancement of Science","title":"Climate: From anchovies to sardines and back: Multidecadal change in the Pacific Ocean","type":"article-journal","volume":"299"},"uris":["http://www.mendeley.com/documents/?uuid=b220b885-f86f-4d63-afdc-9721c5b3df91"]},{"id":"ITEM-2","itemData":{"DOI":"10.1111/gcb.16010","ISSN":"13652486","PMID":"34951510","abstract":"The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Biology","id":"ITEM-2","issue":"5","issued":{"date-parts":[["2022"]]},"page":"1766-1785","publisher":"Wiley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years","type":"article-journal","volume":"28"},"uris":["http://www.mendeley.com/documents/?uuid=2bb9ea45-aee2-4422-b020-a124d9ef3e51"]}],"mendeley":{"formattedCitation":"(&lt;i&gt;10&lt;/i&gt;, &lt;i&gt;20&lt;/i&gt;)","manualFormatting":" (10, 20)","plainTextFormattedCitation":"(10, 20)","previouslyFormattedCitation":"(&lt;i&gt;10&lt;/i&gt;, &lt;i&gt;20&lt;/i&gt;)"},"properties":{"noteIndex":0},"schema":"https://github.com/citation-style-language/schema/raw/master/csl-citation.json"}</w:instrText>
      </w:r>
      <w:r w:rsidR="003B0D13">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10</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sidR="003B0D13">
        <w:rPr>
          <w:rFonts w:ascii="Times New Roman" w:eastAsia="Times New Roman" w:hAnsi="Times New Roman" w:cs="Times New Roman"/>
        </w:rPr>
        <w:fldChar w:fldCharType="end"/>
      </w:r>
      <w:r w:rsidR="003B0D13">
        <w:rPr>
          <w:rFonts w:ascii="Times New Roman" w:eastAsia="Times New Roman" w:hAnsi="Times New Roman" w:cs="Times New Roman"/>
        </w:rPr>
        <w:t>.</w:t>
      </w:r>
      <w:r w:rsidR="00C87BAE">
        <w:rPr>
          <w:rFonts w:ascii="Times New Roman" w:eastAsia="Times New Roman" w:hAnsi="Times New Roman" w:cs="Times New Roman"/>
        </w:rPr>
        <w:t xml:space="preserve"> These critical insights into forage fish community dynamics across decadal climatic regime shifts are vital to understanding the effects of climate change on the CCLME </w:t>
      </w:r>
      <w:r w:rsidR="00C87BAE">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{"citationItems":[{"id":"ITEM-1","itemData":{"DOI":"10.1073/pnas.1421946112","ISSN":"10916490","PMID":"26159416","abstract":"Climate change has prompted an earlier arrival of spring in numerous ecosystems. It is uncertain whether such changes are occurring in Eastern Boundary Current Upwelling ecosystems, because these regions are subject to natural decadal climate variability, and regional climate models predict seasonal delays in upwelling. To answer this question, the phenology of 43 species of larval fishes was investigated between 1951 and 2008 off southern California. Ordination of the fish community showed earlier phenological progression in more recent years. Thirty-nine percent of seasonal peaks in larval abundance occurred earlier in the year, whereas 18% were delayed. The species whose phenology became earlier were characterized by an offshore, pelagic distribution, whereas species with delayed phenology were more likely to reside in coastal, demersal habitats. Phenological changes were more closely associated with a trend toward earlier warming of surface waters rather than decadal climate cycles, such as the Pacific Decadal Oscillation and North Pacific Gyre Oscillation. Species with long-term advances and delays in phenology reacted similarly to warming at the interannual time scale as demonstrated by responses to the El Niño Southern Oscillation. The trend toward earlier spawning was correlated with changes in sea surface temperature (SST) and mesozooplankton displacement volume, but not coastal upwelling. SST and upwelling were correlated with delays in fish phenology. For species with 20th century advances in phenology, future projections indicate that current trends will continue unabated. The fate of species with delayed phenology is less clear due to differences between Intergovernmental Panel on Climate Change models in projected upwelling trends.","author":[{"dropping-particle":"","family":"Asch","given":"Rebecca G.","non-dropping-particle":"","parse-names":false,"suffix":""}],"container-title":"Proceedings of the National Academy of Sciences of the United States of America","id":"ITEM-1","issue":"30","issued":{"date-parts":[["2015"]]},"page":"E4065-E4074","publisher":"National Acad Sciences","title":"Climate change and decadal shifts in the phenology of larval fishes in the California Current ecosystem","type":"article-journal","volume":"112"},"uris":["http://www.mendeley.com/documents/?uuid=443e4602-4c09-48d3-a5ed-8537758c3694"]},{"id":"ITEM-2","itemData":{"DOI":"10.1073/pnas.1305733110","ISSN":"00278424","PMID":"23836661","abstract":"Since the days of Elton, population cycles have challenged ecologists and resource managers. Although the underlying mechanisms remain debated, theory holds that both density-dependent and density-independent processes shape the dynamics. One striking example is the large-scale fluctuations of sardine and anchovy observed across the major upwelling areas of the world. Despite a long history of research, the causes of these fluctuations remain unresolved and heavily debated, with significant implications for fisheries management. We here model the underlying causes of these fluctuations, using the California Current Ecosystem as a case study, and show that the dynamics, accurately reproduced since A.D. 1661 onward, are explained by interacting density-dependent processes (i.e., through species-specific life-history traits) and climate forcing. Furthermore, we demonstrate how fishing modifies the dynamics and show that the sardine collapse of the 1950s was largely unavoidable given poor recruitment conditions. Our approach provides unique insight into the origin of sardine-anchovy fluctuations and a knowledge base for sustainable fisheries management in the California Current Ecosystem and beyond.","author":[{"dropping-particle":"","family":"Lindegren","given":"Martin","non-dropping-particle":"","parse-names":false,"suffix":""},{"dropping-particle":"","family":"Checkley","given":"David M.","non-dropping-particle":"","parse-names":false,"suffix":""},{"dropping-particle":"","family":"Rouyer","given":"Tristan","non-dropping-particle":"","parse-names":false,"suffix":""},{"dropping-particle":"","family":"MacCall","given":"Alec D.","non-dropping-particle":"","parse-names":false,"suffix":""},{"dropping-particle":"","family":"Stenseth","given":"Nils Chr","non-dropping-particle":"","parse-names":false,"suffix":""}],"container-title":"Proceedings of the National Academy of Sciences of the United States of America","id":"ITEM-2","issue":"33","issued":{"date-parts":[["2013"]]},"page":"13672-13677","publisher":"National Acad Sciences","title":"Climate, fishing, and fluctuations of sardine and anchovy in the California Current","type":"article-journal","volume":"110"},"uris":["http://www.mendeley.com/documents/?uuid=904e5189-1527-4b58-8f90-ff10fbdf7ee6"]},{"id":"ITEM-3","itemData":{"DOI":"10.1146/annurev-marine-122414-033819","ISSN":"19410611","PMID":"28045355","abstract":"Anchovy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Science","id":"ITEM-3","issue":"1","issued":{"date-parts":[["2017"]]},"page":"469-493","publisher":"Annual Reviews","title":"Climate, Anchovy, and Sardine","type":"article-journal","volume":"9"},"uris":["http://www.mendeley.com/documents/?uuid=0d17d7c2-de3b-4af6-b4d6-0b26bbf201ff"]}],"mendeley":{"formattedCitation":"(&lt;i&gt;9&lt;/i&gt;, &lt;i&gt;11&lt;/i&gt;, &lt;i&gt;19&lt;/i&gt;)","plainTextFormattedCitation":"(9, 11, 19)","previouslyFormattedCitation":"(&lt;i&gt;9&lt;/i&gt;, &lt;i&gt;11&lt;/i&gt;, &lt;i&gt;19&lt;/i&gt;)"},"properties":{"noteIndex":0},"schema":"https://github.com/citation-style-language/schema/raw/master/csl-citation.json"}</w:instrText>
      </w:r>
      <w:r w:rsidR="00C87BAE">
        <w:rPr>
          <w:rFonts w:ascii="Times New Roman" w:eastAsia="Times New Roman" w:hAnsi="Times New Roman" w:cs="Times New Roman"/>
        </w:rPr>
        <w:fldChar w:fldCharType="separate"/>
      </w:r>
      <w:r w:rsidR="00C87BAE" w:rsidRPr="00C87BAE">
        <w:rPr>
          <w:rFonts w:ascii="Times New Roman" w:eastAsia="Times New Roman" w:hAnsi="Times New Roman" w:cs="Times New Roman"/>
          <w:noProof/>
        </w:rPr>
        <w:t>(</w:t>
      </w:r>
      <w:r w:rsidR="00C87BAE" w:rsidRPr="00C87BAE">
        <w:rPr>
          <w:rFonts w:ascii="Times New Roman" w:eastAsia="Times New Roman" w:hAnsi="Times New Roman" w:cs="Times New Roman"/>
          <w:i/>
          <w:noProof/>
        </w:rPr>
        <w:t>9</w:t>
      </w:r>
      <w:r w:rsidR="00C87BAE" w:rsidRPr="00C87BAE">
        <w:rPr>
          <w:rFonts w:ascii="Times New Roman" w:eastAsia="Times New Roman" w:hAnsi="Times New Roman" w:cs="Times New Roman"/>
          <w:noProof/>
        </w:rPr>
        <w:t xml:space="preserve">, </w:t>
      </w:r>
      <w:r w:rsidR="00C87BAE" w:rsidRPr="00C87BAE">
        <w:rPr>
          <w:rFonts w:ascii="Times New Roman" w:eastAsia="Times New Roman" w:hAnsi="Times New Roman" w:cs="Times New Roman"/>
          <w:i/>
          <w:noProof/>
        </w:rPr>
        <w:t>11</w:t>
      </w:r>
      <w:r w:rsidR="00C87BAE" w:rsidRPr="00C87BAE">
        <w:rPr>
          <w:rFonts w:ascii="Times New Roman" w:eastAsia="Times New Roman" w:hAnsi="Times New Roman" w:cs="Times New Roman"/>
          <w:noProof/>
        </w:rPr>
        <w:t xml:space="preserve">, </w:t>
      </w:r>
      <w:r w:rsidR="00C87BAE" w:rsidRPr="00C87BAE">
        <w:rPr>
          <w:rFonts w:ascii="Times New Roman" w:eastAsia="Times New Roman" w:hAnsi="Times New Roman" w:cs="Times New Roman"/>
          <w:i/>
          <w:noProof/>
        </w:rPr>
        <w:t>19</w:t>
      </w:r>
      <w:r w:rsidR="00C87BAE" w:rsidRPr="00C87BAE">
        <w:rPr>
          <w:rFonts w:ascii="Times New Roman" w:eastAsia="Times New Roman" w:hAnsi="Times New Roman" w:cs="Times New Roman"/>
          <w:noProof/>
        </w:rPr>
        <w:t>)</w:t>
      </w:r>
      <w:r w:rsidR="00C87BAE">
        <w:rPr>
          <w:rFonts w:ascii="Times New Roman" w:eastAsia="Times New Roman" w:hAnsi="Times New Roman" w:cs="Times New Roman"/>
        </w:rPr>
        <w:fldChar w:fldCharType="end"/>
      </w:r>
      <w:r w:rsidR="00C87BAE">
        <w:rPr>
          <w:rFonts w:ascii="Times New Roman" w:eastAsia="Times New Roman" w:hAnsi="Times New Roman" w:cs="Times New Roman"/>
        </w:rPr>
        <w:t>.</w:t>
      </w:r>
    </w:p>
    <w:p w14:paraId="04649A9D" w14:textId="77777777" w:rsidR="002D59F7" w:rsidRDefault="004E2951" w:rsidP="003A608A">
      <w:pPr>
        <w:spacing w:line="480" w:lineRule="auto"/>
        <w:rPr>
          <w:ins w:id="49" w:author="RPK" w:date="2022-03-17T08:54:00Z"/>
          <w:rFonts w:ascii="Times New Roman" w:eastAsia="Times New Roman" w:hAnsi="Times New Roman" w:cs="Times New Roman"/>
        </w:rPr>
      </w:pPr>
      <w:r>
        <w:rPr>
          <w:rFonts w:ascii="Times New Roman" w:eastAsia="Times New Roman" w:hAnsi="Times New Roman" w:cs="Times New Roman"/>
        </w:rPr>
        <w:t xml:space="preserve"> </w:t>
      </w:r>
      <w:r w:rsidR="006918E2">
        <w:rPr>
          <w:rFonts w:ascii="Times New Roman" w:eastAsia="Times New Roman" w:hAnsi="Times New Roman" w:cs="Times New Roman"/>
        </w:rPr>
        <w:tab/>
      </w:r>
      <w:r>
        <w:rPr>
          <w:rFonts w:ascii="Times New Roman" w:eastAsia="Times New Roman" w:hAnsi="Times New Roman" w:cs="Times New Roman"/>
        </w:rPr>
        <w:t xml:space="preserve">However, </w:t>
      </w:r>
      <w:r w:rsidR="00F014BA">
        <w:rPr>
          <w:rFonts w:ascii="Times New Roman" w:eastAsia="Times New Roman" w:hAnsi="Times New Roman" w:cs="Times New Roman"/>
        </w:rPr>
        <w:t>despite the value of previous</w:t>
      </w:r>
      <w:r w:rsidR="003B0D13">
        <w:rPr>
          <w:rFonts w:ascii="Times New Roman" w:eastAsia="Times New Roman" w:hAnsi="Times New Roman" w:cs="Times New Roman"/>
        </w:rPr>
        <w:t xml:space="preserve"> CalCOFI</w:t>
      </w:r>
      <w:r w:rsidR="00F014BA">
        <w:rPr>
          <w:rFonts w:ascii="Times New Roman" w:eastAsia="Times New Roman" w:hAnsi="Times New Roman" w:cs="Times New Roman"/>
        </w:rPr>
        <w:t xml:space="preserve"> </w:t>
      </w:r>
      <w:r>
        <w:rPr>
          <w:rFonts w:ascii="Times New Roman" w:eastAsia="Times New Roman" w:hAnsi="Times New Roman" w:cs="Times New Roman"/>
        </w:rPr>
        <w:t>ichthyoplankton</w:t>
      </w:r>
      <w:r w:rsidR="00F014BA">
        <w:rPr>
          <w:rFonts w:ascii="Times New Roman" w:eastAsia="Times New Roman" w:hAnsi="Times New Roman" w:cs="Times New Roman"/>
        </w:rPr>
        <w:t xml:space="preserve"> efforts, such manual</w:t>
      </w:r>
      <w:r>
        <w:rPr>
          <w:rFonts w:ascii="Times New Roman" w:eastAsia="Times New Roman" w:hAnsi="Times New Roman" w:cs="Times New Roman"/>
        </w:rPr>
        <w:t xml:space="preserve"> identification is labor-intensive and taxonomic resolution is often limited by </w:t>
      </w:r>
      <w:r w:rsidR="00C87BAE">
        <w:rPr>
          <w:rFonts w:ascii="Times New Roman" w:eastAsia="Times New Roman" w:hAnsi="Times New Roman" w:cs="Times New Roman"/>
        </w:rPr>
        <w:t xml:space="preserve">a </w:t>
      </w:r>
      <w:r>
        <w:rPr>
          <w:rFonts w:ascii="Times New Roman" w:eastAsia="Times New Roman" w:hAnsi="Times New Roman" w:cs="Times New Roman"/>
        </w:rPr>
        <w:t>lack of discernible morphological characteristics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{"citationItems":[{"id":"ITEM-1","itemData":{"DOI":"10.1098/rsos.170639","ISSN":"20545703","abstract":"Marine protected areas (MPAs) can facilitate recovery of diminished stocks by protecting reproductive adults. To effectively augment fisheries, however, reproductive output must increase within the bounds of MPAs so that larvae can be exported to surrounding areas and seed the region. In response to dramatic declines of rockfishes (Sebastes spp.) in southern California by the late 1990s two large MPAs, the Cowcod Conservation Areas (CCAs), were established in 2001. To evaluate whether the CCAs affected rockfish productivity we evaluated the dynamics of 8 species that were, and 7 that were not, historically targeted by fishing. Abundances of 6/8 targeted and 4/7 non-targeted species increased regionally from 1998 to 2013. These upturns were probably affected by environmental conditions in addition to changes in fishing pressure as the presence of most species correlated negatively with temperature, and temperature was lower than the historic average in 11/15 years. Seventy-five per cent of the targeted, but none of the non-targeted species increased at a greater rate inside than outside the CCAs while controlling for environmental factors. Results indicate that management actions, coupled with favourable environmental conditions, facilitated the resurgence of multiple rockfish species that were targeted by intense fishing effort for decades.","author":[{"dropping-particle":"","family":"Thompson","given":"Andrew R.","non-dropping-particle":"","parse-names":false,"suffix":""},{"dropping-particle":"","family":"Chen","given":"Dustin C.","non-dropping-particle":"","parse-names":false,"suffix":""},{"dropping-particle":"","family":"Guo","given":"Lian W.","non-dropping-particle":"","parse-names":false,"suffix":""},{"dropping-particle":"","family":"Hyde","given":"John R.","non-dropping-particle":"","parse-names":false,"suffix":""},{"dropping-particle":"","family":"Watson","given":"William","non-dropping-particle":"","parse-names":false,"suffix":""}],"container-title":"Royal Society Open Science","id":"ITEM-1","issue":"9","issued":{"date-parts":[["2017"]]},"page":"170639","publisher":"The Royal Society","title":"Larval abundances of rockfishes that were historically targeted by fishing increased over 16 years in association with a large marine protected area","type":"article-journal","volume":"4"},"uris":["http://www.mendeley.com/documents/?uuid=e726363f-2844-41e8-a10d-48eabcbd3940"]}],"mendeley":{"formattedCitation":"(&lt;i&gt;21&lt;/i&gt;)","manualFormatting":" (21)","plainTextFormattedCitation":"(21)","previouslyFormattedCitation":"(&lt;i&gt;21&lt;/i&gt;)"},"properties":{"noteIndex":0},"schema":"https://github.com/citation-style-language/schema/raw/master/csl-citation.json"}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Here, we reconstruct ichthyoplankton assemblages over 23 years by metabarcoding DNA from ethanol used to preserve CalCOFI plankton samples, pairing these data with morphological count observations in a joint model to estimate larval abundance.</w:t>
      </w:r>
    </w:p>
    <w:p w14:paraId="1FB595D9" w14:textId="77777777" w:rsidR="009B69BC" w:rsidRDefault="002D59F7" w:rsidP="002D59F7">
      <w:pPr>
        <w:spacing w:line="480" w:lineRule="auto"/>
        <w:ind w:firstLine="720"/>
        <w:rPr>
          <w:ins w:id="50" w:author="RPK" w:date="2022-03-17T09:02:00Z"/>
          <w:rFonts w:ascii="Times New Roman" w:eastAsia="Times New Roman" w:hAnsi="Times New Roman" w:cs="Times New Roman"/>
        </w:rPr>
      </w:pPr>
      <w:ins w:id="51" w:author="RPK" w:date="2022-03-17T08:55:00Z">
        <w:r>
          <w:rPr>
            <w:rFonts w:ascii="Times New Roman" w:eastAsia="Times New Roman" w:hAnsi="Times New Roman" w:cs="Times New Roman"/>
          </w:rPr>
          <w:lastRenderedPageBreak/>
          <w:t>We model taxon sequence-read counts from metabarcoding as a</w:t>
        </w:r>
      </w:ins>
      <w:ins w:id="52" w:author="RPK" w:date="2022-03-17T08:56:00Z">
        <w:r>
          <w:rPr>
            <w:rFonts w:ascii="Times New Roman" w:eastAsia="Times New Roman" w:hAnsi="Times New Roman" w:cs="Times New Roman"/>
          </w:rPr>
          <w:t>n outcome of the PCR process, wherein each taxon has a different amplification efficiency for the primer set used (</w:t>
        </w:r>
      </w:ins>
      <w:ins w:id="53" w:author="RPK" w:date="2022-03-17T08:57:00Z">
        <w:r>
          <w:rPr>
            <w:rFonts w:ascii="Times New Roman" w:eastAsia="Times New Roman" w:hAnsi="Times New Roman" w:cs="Times New Roman"/>
          </w:rPr>
          <w:t>s</w:t>
        </w:r>
      </w:ins>
      <w:ins w:id="54" w:author="RPK" w:date="2022-03-17T08:56:00Z">
        <w:r>
          <w:rPr>
            <w:rFonts w:ascii="Times New Roman" w:eastAsia="Times New Roman" w:hAnsi="Times New Roman" w:cs="Times New Roman"/>
          </w:rPr>
          <w:t>ee Methods</w:t>
        </w:r>
      </w:ins>
      <w:ins w:id="55" w:author="RPK" w:date="2022-03-17T08:57:00Z">
        <w:r>
          <w:rPr>
            <w:rFonts w:ascii="Times New Roman" w:eastAsia="Times New Roman" w:hAnsi="Times New Roman" w:cs="Times New Roman"/>
          </w:rPr>
          <w:t>)</w:t>
        </w:r>
      </w:ins>
      <w:ins w:id="56" w:author="RPK" w:date="2022-03-17T08:56:00Z">
        <w:r>
          <w:rPr>
            <w:rFonts w:ascii="Times New Roman" w:eastAsia="Times New Roman" w:hAnsi="Times New Roman" w:cs="Times New Roman"/>
          </w:rPr>
          <w:t xml:space="preserve">. </w:t>
        </w:r>
      </w:ins>
      <w:ins w:id="57" w:author="RPK" w:date="2022-03-17T08:57:00Z">
        <w:r>
          <w:rPr>
            <w:rFonts w:ascii="Times New Roman" w:eastAsia="Times New Roman" w:hAnsi="Times New Roman" w:cs="Times New Roman"/>
          </w:rPr>
          <w:t>The parameters of this model cannot be identified using the sequencing data alone; here, we used mo</w:t>
        </w:r>
      </w:ins>
      <w:ins w:id="58" w:author="RPK" w:date="2022-03-17T08:58:00Z">
        <w:r>
          <w:rPr>
            <w:rFonts w:ascii="Times New Roman" w:eastAsia="Times New Roman" w:hAnsi="Times New Roman" w:cs="Times New Roman"/>
          </w:rPr>
          <w:t xml:space="preserve">rphological </w:t>
        </w:r>
      </w:ins>
      <w:ins w:id="59" w:author="RPK" w:date="2022-03-17T08:57:00Z">
        <w:r>
          <w:rPr>
            <w:rFonts w:ascii="Times New Roman" w:eastAsia="Times New Roman" w:hAnsi="Times New Roman" w:cs="Times New Roman"/>
          </w:rPr>
          <w:t xml:space="preserve">ichthyoplankton </w:t>
        </w:r>
      </w:ins>
      <w:ins w:id="60" w:author="RPK" w:date="2022-03-17T08:58:00Z">
        <w:r>
          <w:rPr>
            <w:rFonts w:ascii="Times New Roman" w:eastAsia="Times New Roman" w:hAnsi="Times New Roman" w:cs="Times New Roman"/>
          </w:rPr>
          <w:t xml:space="preserve">counts to constrain the species-specific starting concentrations of DNA in the ethanol jars. The resulting integrated </w:t>
        </w:r>
      </w:ins>
      <w:ins w:id="61" w:author="RPK" w:date="2022-03-17T08:59:00Z">
        <w:r>
          <w:rPr>
            <w:rFonts w:ascii="Times New Roman" w:eastAsia="Times New Roman" w:hAnsi="Times New Roman" w:cs="Times New Roman"/>
          </w:rPr>
          <w:t xml:space="preserve">model </w:t>
        </w:r>
      </w:ins>
      <w:del w:id="62" w:author="RPK" w:date="2022-03-17T08:54:00Z">
        <w:r w:rsidR="004E2951" w:rsidDel="002D59F7">
          <w:rPr>
            <w:rFonts w:ascii="Times New Roman" w:eastAsia="Times New Roman" w:hAnsi="Times New Roman" w:cs="Times New Roman"/>
          </w:rPr>
          <w:delText xml:space="preserve"> </w:delText>
        </w:r>
      </w:del>
      <w:commentRangeStart w:id="63"/>
      <w:del w:id="64" w:author="RPK" w:date="2022-03-17T08:58:00Z">
        <w:r w:rsidR="00655970" w:rsidDel="002D59F7">
          <w:rPr>
            <w:rFonts w:ascii="Times New Roman" w:eastAsia="Times New Roman" w:hAnsi="Times New Roman" w:cs="Times New Roman"/>
          </w:rPr>
          <w:delText xml:space="preserve">This joint model approach </w:delText>
        </w:r>
      </w:del>
      <w:r w:rsidR="00655970">
        <w:rPr>
          <w:rFonts w:ascii="Times New Roman" w:eastAsia="Times New Roman" w:hAnsi="Times New Roman" w:cs="Times New Roman"/>
        </w:rPr>
        <w:t xml:space="preserve">leverages the </w:t>
      </w:r>
      <w:ins w:id="65" w:author="RPK" w:date="2022-03-17T08:59:00Z">
        <w:r>
          <w:rPr>
            <w:rFonts w:ascii="Times New Roman" w:eastAsia="Times New Roman" w:hAnsi="Times New Roman" w:cs="Times New Roman"/>
          </w:rPr>
          <w:t>taxonomic breadth and resolution</w:t>
        </w:r>
        <w:r>
          <w:rPr>
            <w:rFonts w:ascii="Times New Roman" w:eastAsia="Times New Roman" w:hAnsi="Times New Roman" w:cs="Times New Roman"/>
          </w:rPr>
          <w:fldChar w:fldCharType="begin" w:fldLock="1"/>
        </w:r>
        <w:r>
          <w:rPr>
            <w:rFonts w:ascii="Times New Roman" w:eastAsia="Times New Roman" w:hAnsi="Times New Roman" w:cs="Times New Roman"/>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ecosystem","type":"article-journal","volume":"21"},"uris":["http://www.mendeley.com/documents/?uuid=3298f72a-f3a6-49e7-bbb1-5a41158c7394"]},{"id":"ITEM-2","itemData":{"DOI":"10.1007/s12562-020-01461-x","ISSN":"14442906","abstract":"We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Science","id":"ITEM-2","issue":"6","issued":{"date-parts":[["2020"]]},"page":"939-970","publisher":"Springer","title":"MiFish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samples","type":"article-journal","volume":"86"},"uris":["http://www.mendeley.com/documents/?uuid=4d4ff8af-a95c-477b-8a5b-0104cb4d8150"]}],"mendeley":{"formattedCitation":"(&lt;i&gt;22&lt;/i&gt;, &lt;i&gt;23&lt;/i&gt;)","manualFormatting":" (22, 23)","plainTextFormattedCitation":"(22, 23)","previouslyFormattedCitation":"(&lt;i&gt;22&lt;/i&gt;, &lt;i&gt;23&lt;/i&gt;)"},"properties":{"noteIndex":0},"schema":"https://github.com/citation-style-language/schema/raw/master/csl-citation.json"}</w:instrText>
        </w:r>
        <w:r>
          <w:rPr>
            <w:rFonts w:ascii="Times New Roman" w:eastAsia="Times New Roman" w:hAnsi="Times New Roman" w:cs="Times New Roman"/>
          </w:rPr>
          <w:fldChar w:fldCharType="separate"/>
        </w:r>
        <w:r>
          <w:rPr>
            <w:rFonts w:ascii="Times New Roman" w:eastAsia="Times New Roman" w:hAnsi="Times New Roman" w:cs="Times New Roman"/>
            <w:noProof/>
          </w:rPr>
          <w:t xml:space="preserve"> (</w:t>
        </w:r>
        <w:r w:rsidRPr="0003041C">
          <w:rPr>
            <w:rFonts w:ascii="Times New Roman" w:eastAsia="Times New Roman" w:hAnsi="Times New Roman" w:cs="Times New Roman"/>
            <w:i/>
            <w:noProof/>
          </w:rPr>
          <w:t>22</w:t>
        </w:r>
        <w:r w:rsidRPr="0003041C">
          <w:rPr>
            <w:rFonts w:ascii="Times New Roman" w:eastAsia="Times New Roman" w:hAnsi="Times New Roman" w:cs="Times New Roman"/>
            <w:noProof/>
          </w:rPr>
          <w:t xml:space="preserve">, </w:t>
        </w:r>
        <w:r w:rsidRPr="0003041C">
          <w:rPr>
            <w:rFonts w:ascii="Times New Roman" w:eastAsia="Times New Roman" w:hAnsi="Times New Roman" w:cs="Times New Roman"/>
            <w:i/>
            <w:noProof/>
          </w:rPr>
          <w:t>23</w:t>
        </w:r>
        <w:r w:rsidRPr="0003041C">
          <w:rPr>
            <w:rFonts w:ascii="Times New Roman" w:eastAsia="Times New Roman" w:hAnsi="Times New Roman" w:cs="Times New Roman"/>
            <w:noProof/>
          </w:rPr>
          <w:t>)</w:t>
        </w:r>
        <w:r>
          <w:rPr>
            <w:rFonts w:ascii="Times New Roman" w:eastAsia="Times New Roman" w:hAnsi="Times New Roman" w:cs="Times New Roman"/>
          </w:rPr>
          <w:fldChar w:fldCharType="end"/>
        </w:r>
      </w:ins>
      <w:del w:id="66" w:author="RPK" w:date="2022-03-17T08:59:00Z">
        <w:r w:rsidR="00655970" w:rsidDel="002D59F7">
          <w:rPr>
            <w:rFonts w:ascii="Times New Roman" w:eastAsia="Times New Roman" w:hAnsi="Times New Roman" w:cs="Times New Roman"/>
          </w:rPr>
          <w:delText>advantages</w:delText>
        </w:r>
      </w:del>
      <w:r w:rsidR="00655970">
        <w:rPr>
          <w:rFonts w:ascii="Times New Roman" w:eastAsia="Times New Roman" w:hAnsi="Times New Roman" w:cs="Times New Roman"/>
        </w:rPr>
        <w:t xml:space="preserve"> of amplicon sequencing, </w:t>
      </w:r>
      <w:del w:id="67" w:author="RPK" w:date="2022-03-17T08:59:00Z">
        <w:r w:rsidR="00320665" w:rsidDel="002D59F7">
          <w:rPr>
            <w:rFonts w:ascii="Times New Roman" w:eastAsia="Times New Roman" w:hAnsi="Times New Roman" w:cs="Times New Roman"/>
          </w:rPr>
          <w:delText>specifically</w:delText>
        </w:r>
        <w:r w:rsidR="00655970" w:rsidDel="002D59F7">
          <w:rPr>
            <w:rFonts w:ascii="Times New Roman" w:eastAsia="Times New Roman" w:hAnsi="Times New Roman" w:cs="Times New Roman"/>
          </w:rPr>
          <w:delText xml:space="preserve"> taxonomic breadth and resolution</w:delText>
        </w:r>
        <w:r w:rsidR="00320665" w:rsidDel="002D59F7">
          <w:rPr>
            <w:rFonts w:ascii="Times New Roman" w:eastAsia="Times New Roman" w:hAnsi="Times New Roman" w:cs="Times New Roman"/>
          </w:rPr>
          <w:fldChar w:fldCharType="begin" w:fldLock="1"/>
        </w:r>
        <w:r w:rsidR="006141BD" w:rsidDel="002D59F7">
          <w:rPr>
            <w:rFonts w:ascii="Times New Roman" w:eastAsia="Times New Roman" w:hAnsi="Times New Roman" w:cs="Times New Roman"/>
          </w:rPr>
          <w:del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ecosystem","type":"article-journal","volume":"21"},"uris":["http://www.mendeley.com/documents/?uuid=3298f72a-f3a6-49e7-bbb1-5a41158c7394"]},{"id":"ITEM-2","itemData":{"DOI":"10.1007/s12562-020-01461-x","ISSN":"14442906","abstract":"We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Science","id":"ITEM-2","issue":"6","issued":{"date-parts":[["2020"]]},"page":"939-970","publisher":"Springer","title":"MiFish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samples","type":"article-journal","volume":"86"},"uris":["http://www.mendeley.com/documents/?uuid=4d4ff8af-a95c-477b-8a5b-0104cb4d8150"]}],"mendeley":{"formattedCitation":"(&lt;i&gt;22&lt;/i&gt;, &lt;i&gt;23&lt;/i&gt;)","manualFormatting":" (22, 23)","plainTextFormattedCitation":"(22, 23)","previouslyFormattedCitation":"(&lt;i&gt;22&lt;/i&gt;, &lt;i&gt;23&lt;/i&gt;)"},"properties":{"noteIndex":0},"schema":"https://github.com/citation-style-language/schema/raw/master/csl-citation.json"}</w:delInstrText>
        </w:r>
        <w:r w:rsidR="00320665" w:rsidDel="002D59F7">
          <w:rPr>
            <w:rFonts w:ascii="Times New Roman" w:eastAsia="Times New Roman" w:hAnsi="Times New Roman" w:cs="Times New Roman"/>
          </w:rPr>
          <w:fldChar w:fldCharType="separate"/>
        </w:r>
        <w:r w:rsidR="00C651C6" w:rsidDel="002D59F7">
          <w:rPr>
            <w:rFonts w:ascii="Times New Roman" w:eastAsia="Times New Roman" w:hAnsi="Times New Roman" w:cs="Times New Roman"/>
            <w:noProof/>
          </w:rPr>
          <w:delText xml:space="preserve"> (</w:delText>
        </w:r>
        <w:r w:rsidR="0003041C" w:rsidRPr="0003041C" w:rsidDel="002D59F7">
          <w:rPr>
            <w:rFonts w:ascii="Times New Roman" w:eastAsia="Times New Roman" w:hAnsi="Times New Roman" w:cs="Times New Roman"/>
            <w:i/>
            <w:noProof/>
          </w:rPr>
          <w:delText>22</w:delText>
        </w:r>
        <w:r w:rsidR="0003041C" w:rsidRPr="0003041C" w:rsidDel="002D59F7">
          <w:rPr>
            <w:rFonts w:ascii="Times New Roman" w:eastAsia="Times New Roman" w:hAnsi="Times New Roman" w:cs="Times New Roman"/>
            <w:noProof/>
          </w:rPr>
          <w:delText xml:space="preserve">, </w:delText>
        </w:r>
        <w:r w:rsidR="0003041C" w:rsidRPr="0003041C" w:rsidDel="002D59F7">
          <w:rPr>
            <w:rFonts w:ascii="Times New Roman" w:eastAsia="Times New Roman" w:hAnsi="Times New Roman" w:cs="Times New Roman"/>
            <w:i/>
            <w:noProof/>
          </w:rPr>
          <w:delText>23</w:delText>
        </w:r>
        <w:r w:rsidR="0003041C" w:rsidRPr="0003041C" w:rsidDel="002D59F7">
          <w:rPr>
            <w:rFonts w:ascii="Times New Roman" w:eastAsia="Times New Roman" w:hAnsi="Times New Roman" w:cs="Times New Roman"/>
            <w:noProof/>
          </w:rPr>
          <w:delText>)</w:delText>
        </w:r>
        <w:r w:rsidR="00320665" w:rsidDel="002D59F7">
          <w:rPr>
            <w:rFonts w:ascii="Times New Roman" w:eastAsia="Times New Roman" w:hAnsi="Times New Roman" w:cs="Times New Roman"/>
          </w:rPr>
          <w:fldChar w:fldCharType="end"/>
        </w:r>
        <w:r w:rsidR="00655970" w:rsidDel="002D59F7">
          <w:rPr>
            <w:rFonts w:ascii="Times New Roman" w:eastAsia="Times New Roman" w:hAnsi="Times New Roman" w:cs="Times New Roman"/>
          </w:rPr>
          <w:delText xml:space="preserve">, </w:delText>
        </w:r>
        <w:r w:rsidR="003A608A" w:rsidDel="002D59F7">
          <w:rPr>
            <w:rFonts w:ascii="Times New Roman" w:eastAsia="Times New Roman" w:hAnsi="Times New Roman" w:cs="Times New Roman"/>
          </w:rPr>
          <w:delText>as well as</w:delText>
        </w:r>
      </w:del>
      <w:ins w:id="68" w:author="RPK" w:date="2022-03-17T08:59:00Z">
        <w:r>
          <w:rPr>
            <w:rFonts w:ascii="Times New Roman" w:eastAsia="Times New Roman" w:hAnsi="Times New Roman" w:cs="Times New Roman"/>
          </w:rPr>
          <w:t>combining these with</w:t>
        </w:r>
      </w:ins>
      <w:r w:rsidR="00655970">
        <w:rPr>
          <w:rFonts w:ascii="Times New Roman" w:eastAsia="Times New Roman" w:hAnsi="Times New Roman" w:cs="Times New Roman"/>
        </w:rPr>
        <w:t xml:space="preserve"> the</w:t>
      </w:r>
      <w:ins w:id="69" w:author="RPK" w:date="2022-03-17T08:59:00Z">
        <w:r>
          <w:rPr>
            <w:rFonts w:ascii="Times New Roman" w:eastAsia="Times New Roman" w:hAnsi="Times New Roman" w:cs="Times New Roman"/>
          </w:rPr>
          <w:t xml:space="preserve"> power</w:t>
        </w:r>
      </w:ins>
      <w:r w:rsidR="00655970">
        <w:rPr>
          <w:rFonts w:ascii="Times New Roman" w:eastAsia="Times New Roman" w:hAnsi="Times New Roman" w:cs="Times New Roman"/>
        </w:rPr>
        <w:t xml:space="preserve"> </w:t>
      </w:r>
      <w:del w:id="70" w:author="RPK" w:date="2022-03-17T08:59:00Z">
        <w:r w:rsidR="00655970" w:rsidDel="002D59F7">
          <w:rPr>
            <w:rFonts w:ascii="Times New Roman" w:eastAsia="Times New Roman" w:hAnsi="Times New Roman" w:cs="Times New Roman"/>
          </w:rPr>
          <w:delText xml:space="preserve">advantages </w:delText>
        </w:r>
      </w:del>
      <w:r w:rsidR="00655970">
        <w:rPr>
          <w:rFonts w:ascii="Times New Roman" w:eastAsia="Times New Roman" w:hAnsi="Times New Roman" w:cs="Times New Roman"/>
        </w:rPr>
        <w:t xml:space="preserve">of </w:t>
      </w:r>
      <w:r w:rsidR="003A608A">
        <w:rPr>
          <w:rFonts w:ascii="Times New Roman" w:eastAsia="Times New Roman" w:hAnsi="Times New Roman" w:cs="Times New Roman"/>
        </w:rPr>
        <w:t>morphological</w:t>
      </w:r>
      <w:r w:rsidR="00655970">
        <w:rPr>
          <w:rFonts w:ascii="Times New Roman" w:eastAsia="Times New Roman" w:hAnsi="Times New Roman" w:cs="Times New Roman"/>
        </w:rPr>
        <w:t xml:space="preserve"> counts</w:t>
      </w:r>
      <w:ins w:id="71" w:author="RPK" w:date="2022-03-17T08:59:00Z">
        <w:r>
          <w:rPr>
            <w:rFonts w:ascii="Times New Roman" w:eastAsia="Times New Roman" w:hAnsi="Times New Roman" w:cs="Times New Roman"/>
          </w:rPr>
          <w:t xml:space="preserve"> to yield species-specific </w:t>
        </w:r>
      </w:ins>
      <w:del w:id="72" w:author="RPK" w:date="2022-03-17T08:59:00Z">
        <w:r w:rsidR="00655970" w:rsidDel="002D59F7">
          <w:rPr>
            <w:rFonts w:ascii="Times New Roman" w:eastAsia="Times New Roman" w:hAnsi="Times New Roman" w:cs="Times New Roman"/>
          </w:rPr>
          <w:delText xml:space="preserve">, </w:delText>
        </w:r>
        <w:r w:rsidR="00320665" w:rsidDel="002D59F7">
          <w:rPr>
            <w:rFonts w:ascii="Times New Roman" w:eastAsia="Times New Roman" w:hAnsi="Times New Roman" w:cs="Times New Roman"/>
          </w:rPr>
          <w:delText>specifically</w:delText>
        </w:r>
        <w:r w:rsidR="00655970" w:rsidDel="002D59F7">
          <w:rPr>
            <w:rFonts w:ascii="Times New Roman" w:eastAsia="Times New Roman" w:hAnsi="Times New Roman" w:cs="Times New Roman"/>
          </w:rPr>
          <w:delText xml:space="preserve"> </w:delText>
        </w:r>
      </w:del>
      <w:r w:rsidR="00320665">
        <w:rPr>
          <w:rFonts w:ascii="Times New Roman" w:eastAsia="Times New Roman" w:hAnsi="Times New Roman" w:cs="Times New Roman"/>
        </w:rPr>
        <w:t>quantitative</w:t>
      </w:r>
      <w:r w:rsidR="00655970">
        <w:rPr>
          <w:rFonts w:ascii="Times New Roman" w:eastAsia="Times New Roman" w:hAnsi="Times New Roman" w:cs="Times New Roman"/>
        </w:rPr>
        <w:t xml:space="preserve"> abundance estimates</w:t>
      </w:r>
      <w:r w:rsidR="003A608A">
        <w:rPr>
          <w:rFonts w:ascii="Times New Roman" w:eastAsia="Times New Roman" w:hAnsi="Times New Roman" w:cs="Times New Roman"/>
        </w:rPr>
        <w:t>.</w:t>
      </w:r>
      <w:del w:id="73" w:author="RPK" w:date="2022-03-17T09:00:00Z">
        <w:r w:rsidR="003A608A" w:rsidDel="002D59F7">
          <w:rPr>
            <w:rFonts w:ascii="Times New Roman" w:eastAsia="Times New Roman" w:hAnsi="Times New Roman" w:cs="Times New Roman"/>
          </w:rPr>
          <w:delText xml:space="preserve"> Thus, </w:delText>
        </w:r>
        <w:r w:rsidR="00320665" w:rsidDel="002D59F7">
          <w:rPr>
            <w:rFonts w:ascii="Times New Roman" w:eastAsia="Times New Roman" w:hAnsi="Times New Roman" w:cs="Times New Roman"/>
          </w:rPr>
          <w:delText>b</w:delText>
        </w:r>
      </w:del>
      <w:ins w:id="74" w:author="RPK" w:date="2022-03-17T09:00:00Z">
        <w:r>
          <w:rPr>
            <w:rFonts w:ascii="Times New Roman" w:eastAsia="Times New Roman" w:hAnsi="Times New Roman" w:cs="Times New Roman"/>
          </w:rPr>
          <w:t xml:space="preserve"> B</w:t>
        </w:r>
      </w:ins>
      <w:r w:rsidR="00320665">
        <w:rPr>
          <w:rFonts w:ascii="Times New Roman" w:eastAsia="Times New Roman" w:hAnsi="Times New Roman" w:cs="Times New Roman"/>
        </w:rPr>
        <w:t xml:space="preserve">y </w:t>
      </w:r>
      <w:ins w:id="75" w:author="RPK" w:date="2022-03-17T09:00:00Z">
        <w:r>
          <w:rPr>
            <w:rFonts w:ascii="Times New Roman" w:eastAsia="Times New Roman" w:hAnsi="Times New Roman" w:cs="Times New Roman"/>
          </w:rPr>
          <w:t xml:space="preserve">jointly interpreting these datasets we </w:t>
        </w:r>
      </w:ins>
      <w:del w:id="76" w:author="RPK" w:date="2022-03-17T09:00:00Z">
        <w:r w:rsidR="00655970" w:rsidDel="002D59F7">
          <w:rPr>
            <w:rFonts w:ascii="Times New Roman" w:eastAsia="Times New Roman" w:hAnsi="Times New Roman" w:cs="Times New Roman"/>
          </w:rPr>
          <w:delText xml:space="preserve">anchoring </w:delText>
        </w:r>
        <w:r w:rsidR="003A608A" w:rsidDel="002D59F7">
          <w:rPr>
            <w:rFonts w:ascii="Times New Roman" w:eastAsia="Times New Roman" w:hAnsi="Times New Roman" w:cs="Times New Roman"/>
          </w:rPr>
          <w:delText>the</w:delText>
        </w:r>
        <w:r w:rsidR="00655970" w:rsidDel="002D59F7">
          <w:rPr>
            <w:rFonts w:ascii="Times New Roman" w:eastAsia="Times New Roman" w:hAnsi="Times New Roman" w:cs="Times New Roman"/>
          </w:rPr>
          <w:delText xml:space="preserve"> compositional amplicon sequence data to </w:delText>
        </w:r>
        <w:r w:rsidR="003A608A" w:rsidDel="002D59F7">
          <w:rPr>
            <w:rFonts w:ascii="Times New Roman" w:eastAsia="Times New Roman" w:hAnsi="Times New Roman" w:cs="Times New Roman"/>
          </w:rPr>
          <w:delText xml:space="preserve">morphological counts </w:delText>
        </w:r>
        <w:r w:rsidR="00320665" w:rsidDel="002D59F7">
          <w:rPr>
            <w:rFonts w:ascii="Times New Roman" w:eastAsia="Times New Roman" w:hAnsi="Times New Roman" w:cs="Times New Roman"/>
          </w:rPr>
          <w:delText xml:space="preserve">we </w:delText>
        </w:r>
      </w:del>
      <w:del w:id="77" w:author="RPK" w:date="2022-03-17T09:01:00Z">
        <w:r w:rsidR="00320665" w:rsidDel="002D59F7">
          <w:rPr>
            <w:rFonts w:ascii="Times New Roman" w:eastAsia="Times New Roman" w:hAnsi="Times New Roman" w:cs="Times New Roman"/>
          </w:rPr>
          <w:delText>successfully</w:delText>
        </w:r>
        <w:r w:rsidR="003A608A" w:rsidDel="002D59F7">
          <w:rPr>
            <w:rFonts w:ascii="Times New Roman" w:eastAsia="Times New Roman" w:hAnsi="Times New Roman" w:cs="Times New Roman"/>
          </w:rPr>
          <w:delText xml:space="preserve"> generate </w:delText>
        </w:r>
        <w:r w:rsidR="00F014BA" w:rsidDel="002D59F7">
          <w:rPr>
            <w:rFonts w:ascii="Times New Roman" w:eastAsia="Times New Roman" w:hAnsi="Times New Roman" w:cs="Times New Roman"/>
          </w:rPr>
          <w:delText xml:space="preserve">absolute </w:delText>
        </w:r>
        <w:r w:rsidR="003A608A" w:rsidDel="002D59F7">
          <w:rPr>
            <w:rFonts w:ascii="Times New Roman" w:eastAsia="Times New Roman" w:hAnsi="Times New Roman" w:cs="Times New Roman"/>
          </w:rPr>
          <w:delText>abundance estimates</w:delText>
        </w:r>
      </w:del>
      <w:ins w:id="78" w:author="RPK" w:date="2022-03-17T09:01:00Z">
        <w:r>
          <w:rPr>
            <w:rFonts w:ascii="Times New Roman" w:eastAsia="Times New Roman" w:hAnsi="Times New Roman" w:cs="Times New Roman"/>
          </w:rPr>
          <w:t>can track changes in abundance</w:t>
        </w:r>
      </w:ins>
      <w:r w:rsidR="003A608A">
        <w:rPr>
          <w:rFonts w:ascii="Times New Roman" w:eastAsia="Times New Roman" w:hAnsi="Times New Roman" w:cs="Times New Roman"/>
        </w:rPr>
        <w:t xml:space="preserve"> for a broad</w:t>
      </w:r>
      <w:del w:id="79" w:author="RPK" w:date="2022-03-17T09:01:00Z">
        <w:r w:rsidR="003A608A" w:rsidDel="002D59F7">
          <w:rPr>
            <w:rFonts w:ascii="Times New Roman" w:eastAsia="Times New Roman" w:hAnsi="Times New Roman" w:cs="Times New Roman"/>
          </w:rPr>
          <w:delText>er</w:delText>
        </w:r>
      </w:del>
      <w:r w:rsidR="003A608A">
        <w:rPr>
          <w:rFonts w:ascii="Times New Roman" w:eastAsia="Times New Roman" w:hAnsi="Times New Roman" w:cs="Times New Roman"/>
        </w:rPr>
        <w:t xml:space="preserve"> diversity of larval fish </w:t>
      </w:r>
      <w:ins w:id="80" w:author="RPK" w:date="2022-03-17T09:01:00Z">
        <w:r>
          <w:rPr>
            <w:rFonts w:ascii="Times New Roman" w:eastAsia="Times New Roman" w:hAnsi="Times New Roman" w:cs="Times New Roman"/>
          </w:rPr>
          <w:t xml:space="preserve">species, yielding a much higher-resolution picture of these </w:t>
        </w:r>
      </w:ins>
      <w:r w:rsidR="003A608A">
        <w:rPr>
          <w:rFonts w:ascii="Times New Roman" w:eastAsia="Times New Roman" w:hAnsi="Times New Roman" w:cs="Times New Roman"/>
        </w:rPr>
        <w:t>communities</w:t>
      </w:r>
      <w:r w:rsidR="00655970">
        <w:rPr>
          <w:rFonts w:ascii="Times New Roman" w:eastAsia="Times New Roman" w:hAnsi="Times New Roman" w:cs="Times New Roman"/>
        </w:rPr>
        <w:t>.</w:t>
      </w:r>
      <w:r w:rsidR="003A608A">
        <w:rPr>
          <w:rFonts w:ascii="Times New Roman" w:eastAsia="Times New Roman" w:hAnsi="Times New Roman" w:cs="Times New Roman"/>
        </w:rPr>
        <w:t xml:space="preserve"> </w:t>
      </w:r>
      <w:commentRangeEnd w:id="63"/>
      <w:r w:rsidR="003A608A">
        <w:rPr>
          <w:rStyle w:val="CommentReference"/>
        </w:rPr>
        <w:commentReference w:id="63"/>
      </w:r>
    </w:p>
    <w:p w14:paraId="74807A11" w14:textId="0244826D" w:rsidR="001E1E01" w:rsidDel="009B69BC" w:rsidRDefault="003A608A" w:rsidP="002D59F7">
      <w:pPr>
        <w:spacing w:line="480" w:lineRule="auto"/>
        <w:ind w:firstLine="720"/>
        <w:rPr>
          <w:del w:id="81" w:author="RPK" w:date="2022-03-17T09:02:00Z"/>
          <w:rFonts w:ascii="Times New Roman" w:eastAsia="Times New Roman" w:hAnsi="Times New Roman" w:cs="Times New Roman"/>
        </w:rPr>
        <w:pPrChange w:id="82" w:author="RPK" w:date="2022-03-17T08:54:00Z">
          <w:pPr>
            <w:spacing w:line="480" w:lineRule="auto"/>
          </w:pPr>
        </w:pPrChange>
      </w:pPr>
      <w:r>
        <w:rPr>
          <w:rFonts w:ascii="Times New Roman" w:eastAsia="Times New Roman" w:hAnsi="Times New Roman" w:cs="Times New Roman"/>
        </w:rPr>
        <w:t>Th</w:t>
      </w:r>
      <w:ins w:id="83" w:author="RPK" w:date="2022-03-17T09:02:00Z">
        <w:r w:rsidR="009B69BC">
          <w:rPr>
            <w:rFonts w:ascii="Times New Roman" w:eastAsia="Times New Roman" w:hAnsi="Times New Roman" w:cs="Times New Roman"/>
          </w:rPr>
          <w:t xml:space="preserve">e </w:t>
        </w:r>
      </w:ins>
      <w:del w:id="84" w:author="RPK" w:date="2022-03-17T09:02:00Z">
        <w:r w:rsidDel="009B69BC">
          <w:rPr>
            <w:rFonts w:ascii="Times New Roman" w:eastAsia="Times New Roman" w:hAnsi="Times New Roman" w:cs="Times New Roman"/>
          </w:rPr>
          <w:delText xml:space="preserve">is </w:delText>
        </w:r>
        <w:r w:rsidR="00320665" w:rsidDel="009B69BC">
          <w:rPr>
            <w:rFonts w:ascii="Times New Roman" w:eastAsia="Times New Roman" w:hAnsi="Times New Roman" w:cs="Times New Roman"/>
          </w:rPr>
          <w:delText xml:space="preserve">joint modeling </w:delText>
        </w:r>
        <w:r w:rsidDel="009B69BC">
          <w:rPr>
            <w:rFonts w:ascii="Times New Roman" w:eastAsia="Times New Roman" w:hAnsi="Times New Roman" w:cs="Times New Roman"/>
          </w:rPr>
          <w:delText>approach</w:delText>
        </w:r>
      </w:del>
      <w:ins w:id="85" w:author="RPK" w:date="2022-03-17T09:02:00Z">
        <w:r w:rsidR="009B69BC">
          <w:rPr>
            <w:rFonts w:ascii="Times New Roman" w:eastAsia="Times New Roman" w:hAnsi="Times New Roman" w:cs="Times New Roman"/>
          </w:rPr>
          <w:t>resulting estimates</w:t>
        </w:r>
      </w:ins>
      <w:r>
        <w:rPr>
          <w:rFonts w:ascii="Times New Roman" w:eastAsia="Times New Roman" w:hAnsi="Times New Roman" w:cs="Times New Roman"/>
        </w:rPr>
        <w:t xml:space="preserve"> </w:t>
      </w:r>
      <w:r w:rsidR="00320665">
        <w:rPr>
          <w:rFonts w:ascii="Times New Roman" w:eastAsia="Times New Roman" w:hAnsi="Times New Roman" w:cs="Times New Roman"/>
        </w:rPr>
        <w:t>captur</w:t>
      </w:r>
      <w:r w:rsidR="00C87BAE">
        <w:rPr>
          <w:rFonts w:ascii="Times New Roman" w:eastAsia="Times New Roman" w:hAnsi="Times New Roman" w:cs="Times New Roman"/>
        </w:rPr>
        <w:t>e</w:t>
      </w:r>
      <w:del w:id="86" w:author="RPK" w:date="2022-03-17T09:02:00Z">
        <w:r w:rsidR="00C87BAE" w:rsidDel="009B69BC">
          <w:rPr>
            <w:rFonts w:ascii="Times New Roman" w:eastAsia="Times New Roman" w:hAnsi="Times New Roman" w:cs="Times New Roman"/>
          </w:rPr>
          <w:delText>s</w:delText>
        </w:r>
      </w:del>
      <w:r w:rsidR="004E2951">
        <w:rPr>
          <w:rFonts w:ascii="Times New Roman" w:eastAsia="Times New Roman" w:hAnsi="Times New Roman" w:cs="Times New Roman"/>
        </w:rPr>
        <w:t xml:space="preserve"> major and unexpected changes to the </w:t>
      </w:r>
      <w:r w:rsidR="00C87BAE">
        <w:rPr>
          <w:rFonts w:ascii="Times New Roman" w:eastAsia="Times New Roman" w:hAnsi="Times New Roman" w:cs="Times New Roman"/>
        </w:rPr>
        <w:t xml:space="preserve">foundational </w:t>
      </w:r>
      <w:r w:rsidR="004E2951">
        <w:rPr>
          <w:rFonts w:ascii="Times New Roman" w:eastAsia="Times New Roman" w:hAnsi="Times New Roman" w:cs="Times New Roman"/>
        </w:rPr>
        <w:t xml:space="preserve">fish </w:t>
      </w:r>
      <w:r w:rsidR="00C87BAE">
        <w:rPr>
          <w:rFonts w:ascii="Times New Roman" w:eastAsia="Times New Roman" w:hAnsi="Times New Roman" w:cs="Times New Roman"/>
        </w:rPr>
        <w:t>communities</w:t>
      </w:r>
      <w:r w:rsidR="004E2951">
        <w:rPr>
          <w:rFonts w:ascii="Times New Roman" w:eastAsia="Times New Roman" w:hAnsi="Times New Roman" w:cs="Times New Roman"/>
        </w:rPr>
        <w:t xml:space="preserve"> during and after the 2014–2016 Pacific Marine Heatwave</w:t>
      </w:r>
      <w:r w:rsidR="00C651C6">
        <w:rPr>
          <w:rFonts w:ascii="Times New Roman" w:eastAsia="Times New Roman" w:hAnsi="Times New Roman" w:cs="Times New Roman"/>
        </w:rPr>
        <w:t xml:space="preserve"> (</w:t>
      </w:r>
      <w:r w:rsidR="004E2951">
        <w:rPr>
          <w:rFonts w:ascii="Times New Roman" w:eastAsia="Times New Roman" w:hAnsi="Times New Roman" w:cs="Times New Roman"/>
        </w:rPr>
        <w:t>MHW), the warmest 3-year period in the North Pacific over 100 years of recorded history</w:t>
      </w:r>
      <w:r w:rsidR="004E295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{"citationItems":[{"id":"ITEM-1","itemData":{"DOI":"10.1175/BAMS-D-17-0119.1","ISSN":"00030007","author":[{"dropping-particle":"","family":"Jacox","given":"Michael G.","non-dropping-particle":"","parse-names":false,"suffix":""},{"dropping-particle":"","family":"Alexander","given":"Michael A.","non-dropping-particle":"","parse-names":false,"suffix":""},{"dropping-particle":"","family":"Mantua","given":"Nathan J.","non-dropping-particle":"","parse-names":false,"suffix":""},{"dropping-particle":"","family":"Scott","given":"James D.","non-dropping-particle":"","parse-names":false,"suffix":""},{"dropping-particle":"","family":"Hervieux","given":"Gaelle","non-dropping-particle":"","parse-names":false,"suffix":""},{"dropping-particle":"","family":"Webb","given":"Robert S.","non-dropping-particle":"","parse-names":false,"suffix":""},{"dropping-particle":"","family":"Werner","given":"Francisco E.","non-dropping-particle":"","parse-names":false,"suffix":""}],"container-title":"Bulletin of the American Meteorological Society","id":"ITEM-1","issue":"1","issued":{"date-parts":[["2018"]]},"page":"S27-S33","title":"6. Forcing of multiyear extreme ocean temperatures that impacted California current living marine resources in 2016","type":"article-journal","volume":"99"},"uris":["http://www.mendeley.com/documents/?uuid=69ec083a-18f5-47bb-8439-f170542d12d5"]}],"mendeley":{"formattedCitation":"(&lt;i&gt;24&lt;/i&gt;)","manualFormatting":" (24)","plainTextFormattedCitation":"(24)","previouslyFormattedCitation":"(&lt;i&gt;24&lt;/i&gt;)"},"properties":{"noteIndex":0},"schema":"https://github.com/citation-style-language/schema/raw/master/csl-citation.json"}</w:instrText>
      </w:r>
      <w:r w:rsidR="004E295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24</w:t>
      </w:r>
      <w:r w:rsidR="0003041C" w:rsidRPr="0003041C">
        <w:rPr>
          <w:rFonts w:ascii="Times New Roman" w:eastAsia="Times New Roman" w:hAnsi="Times New Roman" w:cs="Times New Roman"/>
          <w:noProof/>
        </w:rPr>
        <w:t>)</w:t>
      </w:r>
      <w:r w:rsidR="004E2951">
        <w:rPr>
          <w:rFonts w:ascii="Times New Roman" w:eastAsia="Times New Roman" w:hAnsi="Times New Roman" w:cs="Times New Roman"/>
        </w:rPr>
        <w:fldChar w:fldCharType="end"/>
      </w:r>
      <w:r w:rsidR="004E2951">
        <w:rPr>
          <w:rFonts w:ascii="Times New Roman" w:eastAsia="Times New Roman" w:hAnsi="Times New Roman" w:cs="Times New Roman"/>
        </w:rPr>
        <w:t xml:space="preserve">. </w:t>
      </w:r>
    </w:p>
    <w:p w14:paraId="52D8F31F" w14:textId="78E74FFA" w:rsidR="006918E2" w:rsidRDefault="00C4778A" w:rsidP="009B69BC">
      <w:pPr>
        <w:spacing w:line="480" w:lineRule="auto"/>
        <w:ind w:firstLine="720"/>
        <w:rPr>
          <w:rFonts w:ascii="Times New Roman" w:eastAsia="Times New Roman" w:hAnsi="Times New Roman" w:cs="Times New Roman"/>
        </w:rPr>
      </w:pPr>
      <w:r>
        <w:rPr>
          <w:rFonts w:ascii="Times New Roman" w:eastAsia="Times New Roman" w:hAnsi="Times New Roman" w:cs="Times New Roman"/>
        </w:rPr>
        <w:t>We focus our analyses on</w:t>
      </w:r>
      <w:r w:rsidR="00C87BAE">
        <w:rPr>
          <w:rFonts w:ascii="Times New Roman" w:eastAsia="Times New Roman" w:hAnsi="Times New Roman" w:cs="Times New Roman"/>
        </w:rPr>
        <w:t xml:space="preserve"> responses of ichthyoplankton assemblages to</w:t>
      </w:r>
      <w:r>
        <w:rPr>
          <w:rFonts w:ascii="Times New Roman" w:eastAsia="Times New Roman" w:hAnsi="Times New Roman" w:cs="Times New Roman"/>
        </w:rPr>
        <w:t xml:space="preserve"> sea surface temperature</w:t>
      </w:r>
      <w:ins w:id="87" w:author="RPK" w:date="2022-03-17T09:06:00Z">
        <w:r w:rsidR="000967BA">
          <w:rPr>
            <w:rFonts w:ascii="Times New Roman" w:eastAsia="Times New Roman" w:hAnsi="Times New Roman" w:cs="Times New Roman"/>
          </w:rPr>
          <w:t xml:space="preserve"> (SST)</w:t>
        </w:r>
      </w:ins>
      <w:r>
        <w:rPr>
          <w:rFonts w:ascii="Times New Roman" w:eastAsia="Times New Roman" w:hAnsi="Times New Roman" w:cs="Times New Roman"/>
        </w:rPr>
        <w:t xml:space="preserve"> as an abiotic proxy for the</w:t>
      </w:r>
      <w:r w:rsidR="001E1E01">
        <w:rPr>
          <w:rFonts w:ascii="Times New Roman" w:eastAsia="Times New Roman" w:hAnsi="Times New Roman" w:cs="Times New Roman"/>
        </w:rPr>
        <w:t xml:space="preserve"> </w:t>
      </w:r>
      <w:r>
        <w:rPr>
          <w:rFonts w:ascii="Times New Roman" w:eastAsia="Times New Roman" w:hAnsi="Times New Roman" w:cs="Times New Roman"/>
        </w:rPr>
        <w:t>MHW</w:t>
      </w:r>
      <w:ins w:id="88" w:author="RPK" w:date="2022-03-17T09:05:00Z">
        <w:r w:rsidR="009F0E7E">
          <w:rPr>
            <w:rFonts w:ascii="Times New Roman" w:eastAsia="Times New Roman" w:hAnsi="Times New Roman" w:cs="Times New Roman"/>
          </w:rPr>
          <w:t xml:space="preserve"> as a whole</w:t>
        </w:r>
      </w:ins>
      <w:r>
        <w:rPr>
          <w:rFonts w:ascii="Times New Roman" w:eastAsia="Times New Roman" w:hAnsi="Times New Roman" w:cs="Times New Roman"/>
        </w:rPr>
        <w:t xml:space="preserve">, </w:t>
      </w:r>
      <w:r w:rsidR="001E1E01">
        <w:rPr>
          <w:rFonts w:ascii="Times New Roman" w:eastAsia="Times New Roman" w:hAnsi="Times New Roman" w:cs="Times New Roman"/>
        </w:rPr>
        <w:t>recognizing</w:t>
      </w:r>
      <w:r>
        <w:rPr>
          <w:rFonts w:ascii="Times New Roman" w:eastAsia="Times New Roman" w:hAnsi="Times New Roman" w:cs="Times New Roman"/>
        </w:rPr>
        <w:t xml:space="preserve"> that a suite of environmental variables including upwelling strength and location, dissolved oxygen, and salinity, among other environmental covariates</w:t>
      </w:r>
      <w:r w:rsidR="001E1E01">
        <w:rPr>
          <w:rFonts w:ascii="Times New Roman" w:eastAsia="Times New Roman" w:hAnsi="Times New Roman" w:cs="Times New Roman"/>
        </w:rPr>
        <w:t>,</w:t>
      </w:r>
      <w:r>
        <w:rPr>
          <w:rFonts w:ascii="Times New Roman" w:eastAsia="Times New Roman" w:hAnsi="Times New Roman" w:cs="Times New Roman"/>
        </w:rPr>
        <w:t xml:space="preserve"> changed dramatically during the</w:t>
      </w:r>
      <w:r w:rsidR="001E1E01">
        <w:rPr>
          <w:rFonts w:ascii="Times New Roman" w:eastAsia="Times New Roman" w:hAnsi="Times New Roman" w:cs="Times New Roman"/>
        </w:rPr>
        <w:t xml:space="preserve"> </w:t>
      </w:r>
      <w:r w:rsidR="00C87BAE">
        <w:rPr>
          <w:rFonts w:ascii="Times New Roman" w:eastAsia="Times New Roman" w:hAnsi="Times New Roman" w:cs="Times New Roman"/>
        </w:rPr>
        <w:t>climate-driven</w:t>
      </w:r>
      <w:r>
        <w:rPr>
          <w:rFonts w:ascii="Times New Roman" w:eastAsia="Times New Roman" w:hAnsi="Times New Roman" w:cs="Times New Roman"/>
        </w:rPr>
        <w:t xml:space="preserve"> MHW</w:t>
      </w:r>
      <w:r w:rsidR="00C87BAE">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{"citationItems":[{"id":"ITEM-1","itemData":{"DOI":"10.1002/fsh.10273","ISSN":"03632415","abstract":"An extended marine heat wave occurred across the North Pacific during 2014–2016, including the formation of the warm “Blob” followed by a strong El Niño in 2016. Coincident with this marine heat wave, we documented unprecedented biological changes in plankton and nekton in the Northern California Current (NCC) within pelagic surveys conducted over 20 years (1998–2017). The recent warm period was dominated by warmwater gelatinous invertebrates and fishes, some of which were previously either extremely rare or absent. Mixing of organisms originating from more southern or western regions with those previously present in the NCC may have resulted in novel and unpredictable trophic interactions that produced some of the observed changes in relative abundance. Continued long-term monitoring is needed to determine whether this is a temporary ecosystem disturbance or a fundamental change in the very productive NCC upwelling region.","author":[{"dropping-particle":"","family":"Morgan","given":"Cheryl A.","non-dropping-particle":"","parse-names":false,"suffix":""},{"dropping-particle":"","family":"Beckman","given":"Brian R.","non-dropping-particle":"","parse-names":false,"suffix":""},{"dropping-particle":"","family":"Weitkamp","given":"Laurie A.","non-dropping-particle":"","parse-names":false,"suffix":""},{"dropping-particle":"","family":"Fresh","given":"Kurt L.","non-dropping-particle":"","parse-names":false,"suffix":""}],"container-title":"Fisheries","id":"ITEM-1","issue":"10","issued":{"date-parts":[["2019","10","13"]]},"page":"465-474","publisher":"Wiley-Blackwell","title":"Recent Ecosystem Disturbance in the Northern California Current","type":"article-journal","volume":"44"},"uris":["http://www.mendeley.com/documents/?uuid=1bdf228d-3130-30d0-88a5-75265ee3cc9f"]},{"id":"ITEM-2","itemData":{"DOI":"10.1002/2016GL071039","ISSN":"19448007","abstract":"From January 2014 to August 2016, sea surface temperatures (SSTs) along the Washington, Oregon, and California coasts were significantly warmer than usual, reaching a maximum SST anomaly of 6.2°C off Southern California. This marine heat wave occurred alongside the Gulf of Alaska marine heat wave and resulted in major disturbances in the California Current ecosystem and massive economic impacts. Here we use satellite and blended reanalysis products to report the magnitude, extent, duration, and evolution of SSTs and wind stress anomalies along the West Coast of the continental United States during this event. Nearshore SST anomalies along the entire coast were persistent during the marine heat wave, and only abated seasonally, during spring upwelling-favorable wind stress. The coastal marine heat wave weakened in July 2016 and disappeared by September 2016.","author":[{"dropping-particle":"","family":"Gentemann","given":"Chelle L.","non-dropping-particle":"","parse-names":false,"suffix":""},{"dropping-particle":"","family":"Fewings","given":"Melanie R.","non-dropping-particle":"","parse-names":false,"suffix":""},{"dropping-particle":"","family":"García-Reyes","given":"Marisol","non-dropping-particle":"","parse-names":false,"suffix":""}],"container-title":"Geophysical Research Letters","id":"ITEM-2","issue":"1","issued":{"date-parts":[["2017"]]},"page":"312-319","publisher":"Wiley Online Library","title":"Satellite sea surface temperatures along the West Coast of the United States during the 2014–2016 northeast Pacific marine heat wave","type":"article-journal","volume":"44"},"uris":["http://www.mendeley.com/documents/?uuid=20dffd9b-c84d-4eab-af31-0c7ef3d9d783"]}],"mendeley":{"formattedCitation":"(&lt;i&gt;25&lt;/i&gt;, &lt;i&gt;26&lt;/i&gt;)","manualFormatting":" (25, 26)","plainTextFormattedCitation":"(25, 26)","previouslyFormattedCitation":"(&lt;i&gt;25&lt;/i&gt;, &lt;i&gt;26&lt;/i&gt;)"},"properties":{"noteIndex":0},"schema":"https://github.com/citation-style-language/schema/raw/master/csl-citation.json"}</w:instrText>
      </w:r>
      <w:r w:rsidR="00C87BAE">
        <w:rPr>
          <w:rFonts w:ascii="Times New Roman" w:eastAsia="Times New Roman" w:hAnsi="Times New Roman" w:cs="Times New Roman"/>
        </w:rPr>
        <w:fldChar w:fldCharType="separate"/>
      </w:r>
      <w:r w:rsidR="00C87BAE">
        <w:rPr>
          <w:rFonts w:ascii="Times New Roman" w:eastAsia="Times New Roman" w:hAnsi="Times New Roman" w:cs="Times New Roman"/>
          <w:noProof/>
        </w:rPr>
        <w:t xml:space="preserve"> (</w:t>
      </w:r>
      <w:r w:rsidR="00C87BAE" w:rsidRPr="0003041C">
        <w:rPr>
          <w:rFonts w:ascii="Times New Roman" w:eastAsia="Times New Roman" w:hAnsi="Times New Roman" w:cs="Times New Roman"/>
          <w:i/>
          <w:noProof/>
        </w:rPr>
        <w:t>25</w:t>
      </w:r>
      <w:r w:rsidR="00C87BAE" w:rsidRPr="0003041C">
        <w:rPr>
          <w:rFonts w:ascii="Times New Roman" w:eastAsia="Times New Roman" w:hAnsi="Times New Roman" w:cs="Times New Roman"/>
          <w:noProof/>
        </w:rPr>
        <w:t xml:space="preserve">, </w:t>
      </w:r>
      <w:r w:rsidR="00C87BAE" w:rsidRPr="0003041C">
        <w:rPr>
          <w:rFonts w:ascii="Times New Roman" w:eastAsia="Times New Roman" w:hAnsi="Times New Roman" w:cs="Times New Roman"/>
          <w:i/>
          <w:noProof/>
        </w:rPr>
        <w:t>26</w:t>
      </w:r>
      <w:r w:rsidR="00C87BAE" w:rsidRPr="0003041C">
        <w:rPr>
          <w:rFonts w:ascii="Times New Roman" w:eastAsia="Times New Roman" w:hAnsi="Times New Roman" w:cs="Times New Roman"/>
          <w:noProof/>
        </w:rPr>
        <w:t>)</w:t>
      </w:r>
      <w:r w:rsidR="00C87BAE">
        <w:rPr>
          <w:rFonts w:ascii="Times New Roman" w:eastAsia="Times New Roman" w:hAnsi="Times New Roman" w:cs="Times New Roman"/>
        </w:rPr>
        <w:fldChar w:fldCharType="end"/>
      </w:r>
      <w:r w:rsidR="00C87BAE">
        <w:rPr>
          <w:rFonts w:ascii="Times New Roman" w:eastAsia="Times New Roman" w:hAnsi="Times New Roman" w:cs="Times New Roman"/>
        </w:rPr>
        <w:t>.</w:t>
      </w:r>
      <w:r w:rsidR="00C651C6">
        <w:rPr>
          <w:rFonts w:ascii="Times New Roman" w:eastAsia="Times New Roman" w:hAnsi="Times New Roman" w:cs="Times New Roman"/>
        </w:rPr>
        <w:t xml:space="preserve"> </w:t>
      </w:r>
      <w:del w:id="89" w:author="RPK" w:date="2022-03-17T09:05:00Z">
        <w:r w:rsidR="001E1E01" w:rsidDel="000967BA">
          <w:rPr>
            <w:rFonts w:ascii="Times New Roman" w:eastAsia="Times New Roman" w:hAnsi="Times New Roman" w:cs="Times New Roman"/>
          </w:rPr>
          <w:delText>See supplemental results for</w:delText>
        </w:r>
        <w:r w:rsidR="00C87BAE" w:rsidDel="000967BA">
          <w:rPr>
            <w:rFonts w:ascii="Times New Roman" w:eastAsia="Times New Roman" w:hAnsi="Times New Roman" w:cs="Times New Roman"/>
          </w:rPr>
          <w:delText xml:space="preserve"> </w:delText>
        </w:r>
      </w:del>
      <w:del w:id="90" w:author="RPK" w:date="2022-03-17T09:04:00Z">
        <w:r w:rsidR="00C87BAE" w:rsidDel="00AD72C3">
          <w:rPr>
            <w:rFonts w:ascii="Times New Roman" w:eastAsia="Times New Roman" w:hAnsi="Times New Roman" w:cs="Times New Roman"/>
          </w:rPr>
          <w:delText>complimnetary</w:delText>
        </w:r>
      </w:del>
      <w:ins w:id="91" w:author="RPK" w:date="2022-03-17T09:05:00Z">
        <w:r w:rsidR="000967BA">
          <w:rPr>
            <w:rFonts w:ascii="Times New Roman" w:eastAsia="Times New Roman" w:hAnsi="Times New Roman" w:cs="Times New Roman"/>
          </w:rPr>
          <w:t>C</w:t>
        </w:r>
      </w:ins>
      <w:ins w:id="92" w:author="RPK" w:date="2022-03-17T09:04:00Z">
        <w:r w:rsidR="00AD72C3">
          <w:rPr>
            <w:rFonts w:ascii="Times New Roman" w:eastAsia="Times New Roman" w:hAnsi="Times New Roman" w:cs="Times New Roman"/>
          </w:rPr>
          <w:t>omplementary</w:t>
        </w:r>
      </w:ins>
      <w:r w:rsidR="001E1E01">
        <w:rPr>
          <w:rFonts w:ascii="Times New Roman" w:eastAsia="Times New Roman" w:hAnsi="Times New Roman" w:cs="Times New Roman"/>
        </w:rPr>
        <w:t xml:space="preserve"> analyses </w:t>
      </w:r>
      <w:del w:id="93" w:author="RPK" w:date="2022-03-17T09:05:00Z">
        <w:r w:rsidR="001E1E01" w:rsidDel="000967BA">
          <w:rPr>
            <w:rFonts w:ascii="Times New Roman" w:eastAsia="Times New Roman" w:hAnsi="Times New Roman" w:cs="Times New Roman"/>
          </w:rPr>
          <w:delText>conducted using</w:delText>
        </w:r>
      </w:del>
      <w:ins w:id="94" w:author="RPK" w:date="2022-03-17T09:05:00Z">
        <w:r w:rsidR="000967BA">
          <w:rPr>
            <w:rFonts w:ascii="Times New Roman" w:eastAsia="Times New Roman" w:hAnsi="Times New Roman" w:cs="Times New Roman"/>
          </w:rPr>
          <w:t>using</w:t>
        </w:r>
      </w:ins>
      <w:r w:rsidR="001E1E01">
        <w:rPr>
          <w:rFonts w:ascii="Times New Roman" w:eastAsia="Times New Roman" w:hAnsi="Times New Roman" w:cs="Times New Roman"/>
        </w:rPr>
        <w:t xml:space="preserve"> mean water</w:t>
      </w:r>
      <w:ins w:id="95" w:author="RPK" w:date="2022-03-17T09:05:00Z">
        <w:r w:rsidR="000967BA">
          <w:rPr>
            <w:rFonts w:ascii="Times New Roman" w:eastAsia="Times New Roman" w:hAnsi="Times New Roman" w:cs="Times New Roman"/>
          </w:rPr>
          <w:t>-</w:t>
        </w:r>
      </w:ins>
      <w:del w:id="96" w:author="RPK" w:date="2022-03-17T09:05:00Z">
        <w:r w:rsidR="001E1E01" w:rsidDel="000967BA">
          <w:rPr>
            <w:rFonts w:ascii="Times New Roman" w:eastAsia="Times New Roman" w:hAnsi="Times New Roman" w:cs="Times New Roman"/>
          </w:rPr>
          <w:delText xml:space="preserve"> </w:delText>
        </w:r>
      </w:del>
      <w:r w:rsidR="001E1E01">
        <w:rPr>
          <w:rFonts w:ascii="Times New Roman" w:eastAsia="Times New Roman" w:hAnsi="Times New Roman" w:cs="Times New Roman"/>
        </w:rPr>
        <w:t>column temperature</w:t>
      </w:r>
      <w:ins w:id="97" w:author="RPK" w:date="2022-03-17T09:05:00Z">
        <w:r w:rsidR="000967BA">
          <w:rPr>
            <w:rFonts w:ascii="Times New Roman" w:eastAsia="Times New Roman" w:hAnsi="Times New Roman" w:cs="Times New Roman"/>
          </w:rPr>
          <w:t xml:space="preserve"> – rather than SST – yielded similar res</w:t>
        </w:r>
      </w:ins>
      <w:ins w:id="98" w:author="RPK" w:date="2022-03-17T09:06:00Z">
        <w:r w:rsidR="000967BA">
          <w:rPr>
            <w:rFonts w:ascii="Times New Roman" w:eastAsia="Times New Roman" w:hAnsi="Times New Roman" w:cs="Times New Roman"/>
          </w:rPr>
          <w:t>ults (Supplement)</w:t>
        </w:r>
      </w:ins>
      <w:r>
        <w:rPr>
          <w:rFonts w:ascii="Times New Roman" w:eastAsia="Times New Roman" w:hAnsi="Times New Roman" w:cs="Times New Roman"/>
        </w:rPr>
        <w:t>.</w:t>
      </w:r>
      <w:r w:rsidR="001E1E01">
        <w:rPr>
          <w:rFonts w:ascii="Times New Roman" w:eastAsia="Times New Roman" w:hAnsi="Times New Roman" w:cs="Times New Roman"/>
        </w:rPr>
        <w:t xml:space="preserve"> </w:t>
      </w:r>
    </w:p>
    <w:p w14:paraId="6ACD6C6F" w14:textId="77777777" w:rsidR="004E2951" w:rsidRDefault="004E2951" w:rsidP="004E2951">
      <w:pPr>
        <w:spacing w:line="480" w:lineRule="auto"/>
        <w:rPr>
          <w:rFonts w:ascii="Times New Roman" w:eastAsia="Times New Roman" w:hAnsi="Times New Roman" w:cs="Times New Roman"/>
        </w:rPr>
      </w:pPr>
    </w:p>
    <w:p w14:paraId="072F2752" w14:textId="288DE500" w:rsidR="00A97C2F" w:rsidRDefault="004E2951" w:rsidP="004E2951">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Results</w:t>
      </w:r>
      <w:r w:rsidR="00C4778A">
        <w:rPr>
          <w:rFonts w:ascii="Times New Roman" w:eastAsia="Times New Roman" w:hAnsi="Times New Roman" w:cs="Times New Roman"/>
          <w:b/>
          <w:sz w:val="28"/>
          <w:szCs w:val="28"/>
        </w:rPr>
        <w:t xml:space="preserve"> and Discussion</w:t>
      </w:r>
    </w:p>
    <w:p w14:paraId="532DEF41" w14:textId="77777777" w:rsidR="00C348BB" w:rsidRDefault="00C4778A" w:rsidP="00116A05">
      <w:pPr>
        <w:spacing w:line="480" w:lineRule="auto"/>
        <w:rPr>
          <w:ins w:id="99" w:author="RPK" w:date="2022-03-17T09:08:00Z"/>
          <w:rFonts w:ascii="Times New Roman" w:eastAsia="Times New Roman" w:hAnsi="Times New Roman" w:cs="Times New Roman"/>
        </w:rPr>
      </w:pPr>
      <w:r>
        <w:rPr>
          <w:rFonts w:ascii="Times New Roman" w:eastAsia="Times New Roman" w:hAnsi="Times New Roman" w:cs="Times New Roman"/>
        </w:rPr>
        <w:t>A</w:t>
      </w:r>
      <w:r w:rsidR="000B1DC4">
        <w:rPr>
          <w:rFonts w:ascii="Times New Roman" w:eastAsia="Times New Roman" w:hAnsi="Times New Roman" w:cs="Times New Roman"/>
        </w:rPr>
        <w:t xml:space="preserve">rchived </w:t>
      </w:r>
      <w:r>
        <w:rPr>
          <w:rFonts w:ascii="Times New Roman" w:eastAsia="Times New Roman" w:hAnsi="Times New Roman" w:cs="Times New Roman"/>
        </w:rPr>
        <w:t xml:space="preserve">spring </w:t>
      </w:r>
      <w:r w:rsidR="000B1DC4">
        <w:rPr>
          <w:rFonts w:ascii="Times New Roman" w:eastAsia="Times New Roman" w:hAnsi="Times New Roman" w:cs="Times New Roman"/>
        </w:rPr>
        <w:t xml:space="preserve">ichthyoplankton samples </w:t>
      </w:r>
      <w:ins w:id="100" w:author="RPK" w:date="2022-03-17T09:06:00Z">
        <w:r w:rsidR="00F42453">
          <w:rPr>
            <w:rFonts w:ascii="Times New Roman" w:eastAsia="Times New Roman" w:hAnsi="Times New Roman" w:cs="Times New Roman"/>
          </w:rPr>
          <w:t xml:space="preserve">were </w:t>
        </w:r>
      </w:ins>
      <w:r>
        <w:rPr>
          <w:rFonts w:ascii="Times New Roman" w:eastAsia="Times New Roman" w:hAnsi="Times New Roman" w:cs="Times New Roman"/>
        </w:rPr>
        <w:t>collected</w:t>
      </w:r>
      <w:r w:rsidR="000B1DC4">
        <w:rPr>
          <w:rFonts w:ascii="Times New Roman" w:eastAsia="Times New Roman" w:hAnsi="Times New Roman" w:cs="Times New Roman"/>
        </w:rPr>
        <w:t xml:space="preserve"> </w:t>
      </w:r>
      <w:r>
        <w:rPr>
          <w:rFonts w:ascii="Times New Roman" w:eastAsia="Times New Roman" w:hAnsi="Times New Roman" w:cs="Times New Roman"/>
        </w:rPr>
        <w:t>across</w:t>
      </w:r>
      <w:r w:rsidR="000B1DC4">
        <w:rPr>
          <w:rFonts w:ascii="Times New Roman" w:eastAsia="Times New Roman" w:hAnsi="Times New Roman" w:cs="Times New Roman"/>
        </w:rPr>
        <w:t xml:space="preserve"> four </w:t>
      </w:r>
      <w:r>
        <w:rPr>
          <w:rFonts w:ascii="Times New Roman" w:eastAsia="Times New Roman" w:hAnsi="Times New Roman" w:cs="Times New Roman"/>
        </w:rPr>
        <w:t xml:space="preserve">biogeographically distinct </w:t>
      </w:r>
      <w:r w:rsidR="000B1DC4">
        <w:rPr>
          <w:rFonts w:ascii="Times New Roman" w:eastAsia="Times New Roman" w:hAnsi="Times New Roman" w:cs="Times New Roman"/>
        </w:rPr>
        <w:t>stations in the southern CCLME</w:t>
      </w:r>
      <w:r>
        <w:rPr>
          <w:rFonts w:ascii="Times New Roman" w:eastAsia="Times New Roman" w:hAnsi="Times New Roman" w:cs="Times New Roman"/>
        </w:rPr>
        <w:t xml:space="preserve"> from 1996–2019</w:t>
      </w:r>
      <w:r w:rsidR="000042A5">
        <w:rPr>
          <w:rFonts w:ascii="Times New Roman" w:eastAsia="Times New Roman" w:hAnsi="Times New Roman" w:cs="Times New Roman"/>
        </w:rPr>
        <w:t xml:space="preserve"> (Figure S5)</w:t>
      </w:r>
      <w:ins w:id="101" w:author="RPK" w:date="2022-03-17T09:07:00Z">
        <w:r w:rsidR="00C348BB">
          <w:rPr>
            <w:rFonts w:ascii="Times New Roman" w:eastAsia="Times New Roman" w:hAnsi="Times New Roman" w:cs="Times New Roman"/>
          </w:rPr>
          <w:t xml:space="preserve">; </w:t>
        </w:r>
        <w:r w:rsidR="00C348BB">
          <w:rPr>
            <w:rFonts w:ascii="Times New Roman" w:eastAsia="Times New Roman" w:hAnsi="Times New Roman" w:cs="Times New Roman"/>
            <w:color w:val="000000" w:themeColor="text1"/>
            <w:shd w:val="clear" w:color="auto" w:fill="FFFFFF"/>
          </w:rPr>
          <w:t xml:space="preserve">decades of research indicate </w:t>
        </w:r>
        <w:r w:rsidR="00C348BB" w:rsidRPr="00980D45">
          <w:rPr>
            <w:rFonts w:ascii="Times New Roman" w:eastAsia="Times New Roman" w:hAnsi="Times New Roman" w:cs="Times New Roman"/>
            <w:color w:val="000000" w:themeColor="text1"/>
            <w:shd w:val="clear" w:color="auto" w:fill="FFFFFF"/>
          </w:rPr>
          <w:t>the majority of species spawn</w:t>
        </w:r>
        <w:r w:rsidR="00C348BB">
          <w:rPr>
            <w:rFonts w:ascii="Times New Roman" w:eastAsia="Times New Roman" w:hAnsi="Times New Roman" w:cs="Times New Roman"/>
            <w:color w:val="000000" w:themeColor="text1"/>
            <w:shd w:val="clear" w:color="auto" w:fill="FFFFFF"/>
          </w:rPr>
          <w:t xml:space="preserve"> in spring within the study region </w:t>
        </w:r>
        <w:r w:rsidR="00C348BB">
          <w:rPr>
            <w:rFonts w:ascii="Times New Roman" w:eastAsia="Times New Roman" w:hAnsi="Times New Roman" w:cs="Times New Roman"/>
            <w:color w:val="000000" w:themeColor="text1"/>
            <w:shd w:val="clear" w:color="auto" w:fill="FFFFFF"/>
          </w:rPr>
          <w:fldChar w:fldCharType="begin" w:fldLock="1"/>
        </w:r>
        <w:r w:rsidR="00C348BB">
          <w:rPr>
            <w:rFonts w:ascii="Times New Roman" w:eastAsia="Times New Roman" w:hAnsi="Times New Roman" w:cs="Times New Roman"/>
            <w:color w:val="000000" w:themeColor="text1"/>
            <w:shd w:val="clear" w:color="auto" w:fill="FFFFFF"/>
          </w:rPr>
          <w:instrText>ADDIN CSL_CITATION {"citationItems":[{"id":"ITEM-1","itemData":{"author":[{"dropping-particle":"","family":"Moser","given":"HG","non-dropping-particle":"","parse-names":false,"suffix":""},{"dropping-particle":"","family":"Charter","given":"RL","non-dropping-particle":"","parse-names":false,"suffix":""},{"dropping-particle":"","family":"Smith","given":"PE","non-dropping-particle":"","parse-names":false,"suffix":""},{"dropping-particle":"","family":"Ambrose","given":"DA","non-dropping-particle":"","parse-names":false,"suffix":""},{"dropping-particle":"","family":"Watson","given":"W","non-dropping-particle":"","parse-names":false,"suffix":""},{"dropping-particle":"","family":"Charter","given":"SR","non-dropping-particle":"","parse-names":false,"suffix":""},{"dropping-particle":"","family":"Sandknop","given":"EM","non-dropping-particle":"","parse-names":false,"suffix":""}],"container-title":"California Cooperative Oceanic Fisheries Investigations Atlas","id":"ITEM-1","issued":{"date-parts":[["2001"]]},"page":"1-166","title":"Distributional atlas of fish larvae and eggs in the Southern California Bight region: 1951-1998","type":"article-journal","volume":"34"},"uris":["http://www.mendeley.com/documents/?uuid=9dfce626-0b53-4626-8c14-331aea2dda29"]},{"id":"ITEM-2","itemData":{"abstract":"Ichythyoplankton, Population distribution, Subarctic-transitional fauna, Coastal pelagic fauna, Warm-water cosmopolite, Eastern tropical Pacific fauna, Bahia Sebastian Viscaino, Punta Abreojos-Cabo San Lazaro Bight, Continental shelf.","author":[{"dropping-particle":"","family":"Moser  P.E. Smith, and L.E. Eber","given":"H G","non-dropping-particle":"","parse-names":false,"suffix":""}],"container-title":"CalCOFI Report","id":"ITEM-2","issue":"28","issued":{"date-parts":[["1987"]]},"page":"97-127","title":"Larval fish assemblages in the California Current region, 1954-1960, a period of dynamic environmental change","type":"article-journal","volume":"28"},"uris":["http://www.mendeley.com/documents/?uuid=7dcecac2-ec4e-4c5d-85eb-b82bbf36cfdf"]},{"id":"ITEM-3","itemData":{"ISBN":"9788578110796","ISSN":"1098-6596","PMID":"25246403","abstract":"Predicting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approach.","author":[{"dropping-particle":"","family":"Moser","given":"H G","non-dropping-particle":"","parse-names":false,"suffix":""},{"dropping-particle":"","family":"Charter","given":"R L","non-dropping-particle":"","parse-names":false,"suffix":""},{"dropping-particle":"","family":"Smith","given":"P E","non-dropping-particle":"","parse-names":false,"suffix":""},{"dropping-particle":"","family":"Ambrose","given":"D A","non-dropping-particle":"","parse-names":false,"suffix":""},{"dropping-particle":"","family":"Charter","given":"S R","non-dropping-particle":"","parse-names":false,"suffix":""},{"dropping-particle":"","family":"Meyer","given":"C A","non-dropping-particle":"","parse-names":false,"suffix":""},{"dropping-particle":"","family":"Sandknop","given":"E M","non-dropping-particle":"","parse-names":false,"suffix":""},{"dropping-particle":"","family":"Watson","given":"William","non-dropping-particle":"","parse-names":false,"suffix":""}],"container-title":"CalCOFI Atlas No. 31","id":"ITEM-3","issue":"May","issued":{"date-parts":[["1993"]]},"number-of-pages":"160","publisher":"Marine Life Research Program, Scripps Institution of Oceanography","title":"Distributional atlas of fish larvae and eggs in the California Current region: taxa with 1000 or more total larvae, 1951 through 1984","type":"book","volume":"53"},"uris":["http://www.mendeley.com/documents/?uuid=a889b02d-8c16-43c4-955c-1e91c71ed3d2"]},{"id":"ITEM-4","itemData":{"DOI":"10.1111/gcb.16010","ISSN":"13652486","PMID":"34951510","abstract":"The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Biology","id":"ITEM-4","issue":"5","issued":{"date-parts":[["2022"]]},"page":"1766-1785","publisher":"Wiley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years","type":"article-journal","volume":"28"},"uris":["http://www.mendeley.com/documents/?uuid=2bb9ea45-aee2-4422-b020-a124d9ef3e51"]}],"mendeley":{"formattedCitation":"(&lt;i&gt;16&lt;/i&gt;, &lt;i&gt;17&lt;/i&gt;, &lt;i&gt;20&lt;/i&gt;, &lt;i&gt;27&lt;/i&gt;)","plainTextFormattedCitation":"(16, 17, 20, 27)","previouslyFormattedCitation":"(&lt;i&gt;16&lt;/i&gt;, &lt;i&gt;17&lt;/i&gt;, &lt;i&gt;20&lt;/i&gt;, &lt;i&gt;27&lt;/i&gt;)"},"properties":{"noteIndex":0},"schema":"https://github.com/citation-style-language/schema/raw/master/csl-citation.json"}</w:instrText>
        </w:r>
        <w:r w:rsidR="00C348BB">
          <w:rPr>
            <w:rFonts w:ascii="Times New Roman" w:eastAsia="Times New Roman" w:hAnsi="Times New Roman" w:cs="Times New Roman"/>
            <w:color w:val="000000" w:themeColor="text1"/>
            <w:shd w:val="clear" w:color="auto" w:fill="FFFFFF"/>
          </w:rPr>
          <w:fldChar w:fldCharType="separate"/>
        </w:r>
        <w:r w:rsidR="00C348BB" w:rsidRPr="00C87BAE">
          <w:rPr>
            <w:rFonts w:ascii="Times New Roman" w:eastAsia="Times New Roman" w:hAnsi="Times New Roman" w:cs="Times New Roman"/>
            <w:noProof/>
            <w:color w:val="000000" w:themeColor="text1"/>
            <w:shd w:val="clear" w:color="auto" w:fill="FFFFFF"/>
          </w:rPr>
          <w:t>(</w:t>
        </w:r>
        <w:r w:rsidR="00C348BB" w:rsidRPr="00C87BAE">
          <w:rPr>
            <w:rFonts w:ascii="Times New Roman" w:eastAsia="Times New Roman" w:hAnsi="Times New Roman" w:cs="Times New Roman"/>
            <w:i/>
            <w:noProof/>
            <w:color w:val="000000" w:themeColor="text1"/>
            <w:shd w:val="clear" w:color="auto" w:fill="FFFFFF"/>
          </w:rPr>
          <w:t>16</w:t>
        </w:r>
        <w:r w:rsidR="00C348BB" w:rsidRPr="00C87BAE">
          <w:rPr>
            <w:rFonts w:ascii="Times New Roman" w:eastAsia="Times New Roman" w:hAnsi="Times New Roman" w:cs="Times New Roman"/>
            <w:noProof/>
            <w:color w:val="000000" w:themeColor="text1"/>
            <w:shd w:val="clear" w:color="auto" w:fill="FFFFFF"/>
          </w:rPr>
          <w:t xml:space="preserve">, </w:t>
        </w:r>
        <w:r w:rsidR="00C348BB" w:rsidRPr="00C87BAE">
          <w:rPr>
            <w:rFonts w:ascii="Times New Roman" w:eastAsia="Times New Roman" w:hAnsi="Times New Roman" w:cs="Times New Roman"/>
            <w:i/>
            <w:noProof/>
            <w:color w:val="000000" w:themeColor="text1"/>
            <w:shd w:val="clear" w:color="auto" w:fill="FFFFFF"/>
          </w:rPr>
          <w:t>17</w:t>
        </w:r>
        <w:r w:rsidR="00C348BB" w:rsidRPr="00C87BAE">
          <w:rPr>
            <w:rFonts w:ascii="Times New Roman" w:eastAsia="Times New Roman" w:hAnsi="Times New Roman" w:cs="Times New Roman"/>
            <w:noProof/>
            <w:color w:val="000000" w:themeColor="text1"/>
            <w:shd w:val="clear" w:color="auto" w:fill="FFFFFF"/>
          </w:rPr>
          <w:t xml:space="preserve">, </w:t>
        </w:r>
        <w:r w:rsidR="00C348BB" w:rsidRPr="00C87BAE">
          <w:rPr>
            <w:rFonts w:ascii="Times New Roman" w:eastAsia="Times New Roman" w:hAnsi="Times New Roman" w:cs="Times New Roman"/>
            <w:i/>
            <w:noProof/>
            <w:color w:val="000000" w:themeColor="text1"/>
            <w:shd w:val="clear" w:color="auto" w:fill="FFFFFF"/>
          </w:rPr>
          <w:t>20</w:t>
        </w:r>
        <w:r w:rsidR="00C348BB" w:rsidRPr="00C87BAE">
          <w:rPr>
            <w:rFonts w:ascii="Times New Roman" w:eastAsia="Times New Roman" w:hAnsi="Times New Roman" w:cs="Times New Roman"/>
            <w:noProof/>
            <w:color w:val="000000" w:themeColor="text1"/>
            <w:shd w:val="clear" w:color="auto" w:fill="FFFFFF"/>
          </w:rPr>
          <w:t xml:space="preserve">, </w:t>
        </w:r>
        <w:r w:rsidR="00C348BB" w:rsidRPr="00C87BAE">
          <w:rPr>
            <w:rFonts w:ascii="Times New Roman" w:eastAsia="Times New Roman" w:hAnsi="Times New Roman" w:cs="Times New Roman"/>
            <w:i/>
            <w:noProof/>
            <w:color w:val="000000" w:themeColor="text1"/>
            <w:shd w:val="clear" w:color="auto" w:fill="FFFFFF"/>
          </w:rPr>
          <w:t>27</w:t>
        </w:r>
        <w:r w:rsidR="00C348BB" w:rsidRPr="00C87BAE">
          <w:rPr>
            <w:rFonts w:ascii="Times New Roman" w:eastAsia="Times New Roman" w:hAnsi="Times New Roman" w:cs="Times New Roman"/>
            <w:noProof/>
            <w:color w:val="000000" w:themeColor="text1"/>
            <w:shd w:val="clear" w:color="auto" w:fill="FFFFFF"/>
          </w:rPr>
          <w:t>)</w:t>
        </w:r>
        <w:r w:rsidR="00C348BB">
          <w:rPr>
            <w:rFonts w:ascii="Times New Roman" w:eastAsia="Times New Roman" w:hAnsi="Times New Roman" w:cs="Times New Roman"/>
            <w:color w:val="000000" w:themeColor="text1"/>
            <w:shd w:val="clear" w:color="auto" w:fill="FFFFFF"/>
          </w:rPr>
          <w:fldChar w:fldCharType="end"/>
        </w:r>
      </w:ins>
      <w:ins w:id="102" w:author="RPK" w:date="2022-03-17T09:08:00Z">
        <w:r w:rsidR="00C348BB">
          <w:rPr>
            <w:rFonts w:ascii="Times New Roman" w:eastAsia="Times New Roman" w:hAnsi="Times New Roman" w:cs="Times New Roman"/>
            <w:color w:val="000000" w:themeColor="text1"/>
            <w:shd w:val="clear" w:color="auto" w:fill="FFFFFF"/>
          </w:rPr>
          <w:t xml:space="preserve"> and closely track </w:t>
        </w:r>
        <w:r w:rsidR="00C348BB">
          <w:rPr>
            <w:rFonts w:ascii="Times New Roman" w:eastAsia="Times New Roman" w:hAnsi="Times New Roman" w:cs="Times New Roman"/>
            <w:color w:val="000000" w:themeColor="text1"/>
            <w:shd w:val="clear" w:color="auto" w:fill="FFFFFF"/>
          </w:rPr>
          <w:lastRenderedPageBreak/>
          <w:t>adult biomass (CITE)</w:t>
        </w:r>
      </w:ins>
      <w:ins w:id="103" w:author="RPK" w:date="2022-03-17T09:07:00Z">
        <w:r w:rsidR="00C348BB">
          <w:rPr>
            <w:rFonts w:ascii="Times New Roman" w:eastAsia="Times New Roman" w:hAnsi="Times New Roman" w:cs="Times New Roman"/>
            <w:color w:val="000000" w:themeColor="text1"/>
            <w:shd w:val="clear" w:color="auto" w:fill="FFFFFF"/>
          </w:rPr>
          <w:t>, and hence we expect the samples to reflect underly</w:t>
        </w:r>
      </w:ins>
      <w:ins w:id="104" w:author="RPK" w:date="2022-03-17T09:08:00Z">
        <w:r w:rsidR="00C348BB">
          <w:rPr>
            <w:rFonts w:ascii="Times New Roman" w:eastAsia="Times New Roman" w:hAnsi="Times New Roman" w:cs="Times New Roman"/>
            <w:color w:val="000000" w:themeColor="text1"/>
            <w:shd w:val="clear" w:color="auto" w:fill="FFFFFF"/>
          </w:rPr>
          <w:t>ing changes in the local fish communities</w:t>
        </w:r>
      </w:ins>
      <w:r w:rsidR="00C87BAE">
        <w:rPr>
          <w:rFonts w:ascii="Times New Roman" w:eastAsia="Times New Roman" w:hAnsi="Times New Roman" w:cs="Times New Roman"/>
        </w:rPr>
        <w:t xml:space="preserve">. </w:t>
      </w:r>
    </w:p>
    <w:p w14:paraId="71654CCA" w14:textId="27DFA09C" w:rsidR="001E1E01" w:rsidDel="00C348BB" w:rsidRDefault="00C87BAE" w:rsidP="00C348BB">
      <w:pPr>
        <w:spacing w:line="480" w:lineRule="auto"/>
        <w:ind w:firstLine="720"/>
        <w:rPr>
          <w:del w:id="105" w:author="RPK" w:date="2022-03-17T09:08:00Z"/>
          <w:rFonts w:ascii="Times New Roman" w:eastAsia="Times New Roman" w:hAnsi="Times New Roman" w:cs="Times New Roman"/>
        </w:rPr>
        <w:pPrChange w:id="106" w:author="RPK" w:date="2022-03-17T09:08:00Z">
          <w:pPr>
            <w:spacing w:line="480" w:lineRule="auto"/>
          </w:pPr>
        </w:pPrChange>
      </w:pPr>
      <w:r>
        <w:rPr>
          <w:rFonts w:ascii="Times New Roman" w:eastAsia="Times New Roman" w:hAnsi="Times New Roman" w:cs="Times New Roman"/>
        </w:rPr>
        <w:t xml:space="preserve">Samples </w:t>
      </w:r>
      <w:r w:rsidR="00C4778A">
        <w:rPr>
          <w:rFonts w:ascii="Times New Roman" w:eastAsia="Times New Roman" w:hAnsi="Times New Roman" w:cs="Times New Roman"/>
        </w:rPr>
        <w:t>were characterized</w:t>
      </w:r>
      <w:r w:rsidR="000B1DC4">
        <w:rPr>
          <w:rFonts w:ascii="Times New Roman" w:eastAsia="Times New Roman" w:hAnsi="Times New Roman" w:cs="Times New Roman"/>
        </w:rPr>
        <w:t xml:space="preserve"> </w:t>
      </w:r>
      <w:del w:id="107" w:author="RPK" w:date="2022-03-17T09:10:00Z">
        <w:r w:rsidR="00C4778A" w:rsidDel="000C748B">
          <w:rPr>
            <w:rFonts w:ascii="Times New Roman" w:eastAsia="Times New Roman" w:hAnsi="Times New Roman" w:cs="Times New Roman"/>
          </w:rPr>
          <w:delText xml:space="preserve">with </w:delText>
        </w:r>
      </w:del>
      <w:r w:rsidR="00C4778A">
        <w:rPr>
          <w:rFonts w:ascii="Times New Roman" w:eastAsia="Times New Roman" w:hAnsi="Times New Roman" w:cs="Times New Roman"/>
        </w:rPr>
        <w:t xml:space="preserve">both </w:t>
      </w:r>
      <w:ins w:id="108" w:author="RPK" w:date="2022-03-17T09:10:00Z">
        <w:r w:rsidR="000C748B">
          <w:rPr>
            <w:rFonts w:ascii="Times New Roman" w:eastAsia="Times New Roman" w:hAnsi="Times New Roman" w:cs="Times New Roman"/>
          </w:rPr>
          <w:t xml:space="preserve">by </w:t>
        </w:r>
      </w:ins>
      <w:r w:rsidR="00C4778A">
        <w:rPr>
          <w:rFonts w:ascii="Times New Roman" w:eastAsia="Times New Roman" w:hAnsi="Times New Roman" w:cs="Times New Roman"/>
        </w:rPr>
        <w:t>metabarcoding and microscopy</w:t>
      </w:r>
      <w:r w:rsidR="00C651C6">
        <w:rPr>
          <w:rFonts w:ascii="Times New Roman" w:eastAsia="Times New Roman" w:hAnsi="Times New Roman" w:cs="Times New Roman"/>
        </w:rPr>
        <w:t xml:space="preserve"> (</w:t>
      </w:r>
      <w:r w:rsidR="000B1DC4">
        <w:rPr>
          <w:rFonts w:ascii="Times New Roman" w:eastAsia="Times New Roman" w:hAnsi="Times New Roman" w:cs="Times New Roman"/>
        </w:rPr>
        <w:t>see Methods)</w:t>
      </w:r>
      <w:r w:rsidR="00C4778A">
        <w:rPr>
          <w:rFonts w:ascii="Times New Roman" w:eastAsia="Times New Roman" w:hAnsi="Times New Roman" w:cs="Times New Roman"/>
        </w:rPr>
        <w:t>.</w:t>
      </w:r>
      <w:del w:id="109" w:author="RPK" w:date="2022-03-17T09:08:00Z">
        <w:r w:rsidR="00C4778A" w:rsidDel="00C348BB">
          <w:rPr>
            <w:rFonts w:ascii="Times New Roman" w:eastAsia="Times New Roman" w:hAnsi="Times New Roman" w:cs="Times New Roman"/>
          </w:rPr>
          <w:delText xml:space="preserve"> We follow the precedent of </w:delText>
        </w:r>
      </w:del>
      <w:del w:id="110" w:author="RPK" w:date="2022-03-17T09:07:00Z">
        <w:r w:rsidR="00C4778A" w:rsidDel="00C348BB">
          <w:rPr>
            <w:rFonts w:ascii="Times New Roman" w:eastAsia="Times New Roman" w:hAnsi="Times New Roman" w:cs="Times New Roman"/>
            <w:color w:val="000000" w:themeColor="text1"/>
            <w:shd w:val="clear" w:color="auto" w:fill="FFFFFF"/>
          </w:rPr>
          <w:delText xml:space="preserve">decades of research which have highlighted </w:delText>
        </w:r>
        <w:r w:rsidR="00C4778A" w:rsidRPr="00980D45" w:rsidDel="00C348BB">
          <w:rPr>
            <w:rFonts w:ascii="Times New Roman" w:eastAsia="Times New Roman" w:hAnsi="Times New Roman" w:cs="Times New Roman"/>
            <w:color w:val="000000" w:themeColor="text1"/>
            <w:shd w:val="clear" w:color="auto" w:fill="FFFFFF"/>
          </w:rPr>
          <w:delText>the majority of species spawn</w:delText>
        </w:r>
        <w:r w:rsidR="00C4778A" w:rsidDel="00C348BB">
          <w:rPr>
            <w:rFonts w:ascii="Times New Roman" w:eastAsia="Times New Roman" w:hAnsi="Times New Roman" w:cs="Times New Roman"/>
            <w:color w:val="000000" w:themeColor="text1"/>
            <w:shd w:val="clear" w:color="auto" w:fill="FFFFFF"/>
          </w:rPr>
          <w:delText xml:space="preserve"> in spring</w:delText>
        </w:r>
        <w:r w:rsidR="001E1E01" w:rsidDel="00C348BB">
          <w:rPr>
            <w:rFonts w:ascii="Times New Roman" w:eastAsia="Times New Roman" w:hAnsi="Times New Roman" w:cs="Times New Roman"/>
            <w:color w:val="000000" w:themeColor="text1"/>
            <w:shd w:val="clear" w:color="auto" w:fill="FFFFFF"/>
          </w:rPr>
          <w:delText xml:space="preserve"> within the study region</w:delText>
        </w:r>
        <w:r w:rsidR="00C651C6" w:rsidDel="00C348BB">
          <w:rPr>
            <w:rFonts w:ascii="Times New Roman" w:eastAsia="Times New Roman" w:hAnsi="Times New Roman" w:cs="Times New Roman"/>
            <w:color w:val="000000" w:themeColor="text1"/>
            <w:shd w:val="clear" w:color="auto" w:fill="FFFFFF"/>
          </w:rPr>
          <w:delText xml:space="preserve"> </w:delText>
        </w:r>
        <w:r w:rsidDel="00C348BB">
          <w:rPr>
            <w:rFonts w:ascii="Times New Roman" w:eastAsia="Times New Roman" w:hAnsi="Times New Roman" w:cs="Times New Roman"/>
            <w:color w:val="000000" w:themeColor="text1"/>
            <w:shd w:val="clear" w:color="auto" w:fill="FFFFFF"/>
          </w:rPr>
          <w:fldChar w:fldCharType="begin" w:fldLock="1"/>
        </w:r>
        <w:r w:rsidDel="00C348BB">
          <w:rPr>
            <w:rFonts w:ascii="Times New Roman" w:eastAsia="Times New Roman" w:hAnsi="Times New Roman" w:cs="Times New Roman"/>
            <w:color w:val="000000" w:themeColor="text1"/>
            <w:shd w:val="clear" w:color="auto" w:fill="FFFFFF"/>
          </w:rPr>
          <w:delInstrText>ADDIN CSL_CITATION {"citationItems":[{"id":"ITEM-1","itemData":{"author":[{"dropping-particle":"","family":"Moser","given":"HG","non-dropping-particle":"","parse-names":false,"suffix":""},{"dropping-particle":"","family":"Charter","given":"RL","non-dropping-particle":"","parse-names":false,"suffix":""},{"dropping-particle":"","family":"Smith","given":"PE","non-dropping-particle":"","parse-names":false,"suffix":""},{"dropping-particle":"","family":"Ambrose","given":"DA","non-dropping-particle":"","parse-names":false,"suffix":""},{"dropping-particle":"","family":"Watson","given":"W","non-dropping-particle":"","parse-names":false,"suffix":""},{"dropping-particle":"","family":"Charter","given":"SR","non-dropping-particle":"","parse-names":false,"suffix":""},{"dropping-particle":"","family":"Sandknop","given":"EM","non-dropping-particle":"","parse-names":false,"suffix":""}],"container-title":"California Cooperative Oceanic Fisheries Investigations Atlas","id":"ITEM-1","issued":{"date-parts":[["2001"]]},"page":"1-166","title":"Distributional atlas of fish larvae and eggs in the Southern California Bight region: 1951-1998","type":"article-journal","volume":"34"},"uris":["http://www.mendeley.com/documents/?uuid=9dfce626-0b53-4626-8c14-331aea2dda29"]},{"id":"ITEM-2","itemData":{"abstract":"Ichythyoplankton, Population distribution, Subarctic-transitional fauna, Coastal pelagic fauna, Warm-water cosmopolite, Eastern tropical Pacific fauna, Bahia Sebastian Viscaino, Punta Abreojos-Cabo San Lazaro Bight, Continental shelf.","author":[{"dropping-particle":"","family":"Moser  P.E. Smith, and L.E. Eber","given":"H G","non-dropping-particle":"","parse-names":false,"suffix":""}],"container-title":"CalCOFI Report","id":"ITEM-2","issue":"28","issued":{"date-parts":[["1987"]]},"page":"97-127","title":"Larval fish assemblages in the California Current region, 1954-1960, a period of dynamic environmental change","type":"article-journal","volume":"28"},"uris":["http://www.mendeley.com/documents/?uuid=7dcecac2-ec4e-4c5d-85eb-b82bbf36cfdf"]},{"id":"ITEM-3","itemData":{"ISBN":"9788578110796","ISSN":"1098-6596","PMID":"25246403","abstract":"Predicting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approach.","author":[{"dropping-particle":"","family":"Moser","given":"H G","non-dropping-particle":"","parse-names":false,"suffix":""},{"dropping-particle":"","family":"Charter","given":"R L","non-dropping-particle":"","parse-names":false,"suffix":""},{"dropping-particle":"","family":"Smith","given":"P E","non-dropping-particle":"","parse-names":false,"suffix":""},{"dropping-particle":"","family":"Ambrose","given":"D A","non-dropping-particle":"","parse-names":false,"suffix":""},{"dropping-particle":"","family":"Charter","given":"S R","non-dropping-particle":"","parse-names":false,"suffix":""},{"dropping-particle":"","family":"Meyer","given":"C A","non-dropping-particle":"","parse-names":false,"suffix":""},{"dropping-particle":"","family":"Sandknop","given":"E M","non-dropping-particle":"","parse-names":false,"suffix":""},{"dropping-particle":"","family":"Watson","given":"William","non-dropping-particle":"","parse-names":false,"suffix":""}],"container-title":"CalCOFI Atlas No. 31","id":"ITEM-3","issue":"May","issued":{"date-parts":[["1993"]]},"number-of-pages":"160","publisher":"Marine Life Research Program, Scripps Institution of Oceanography","title":"Distributional atlas of fish larvae and eggs in the California Current region: taxa with 1000 or more total larvae, 1951 through 1984","type":"book","volume":"53"},"uris":["http://www.mendeley.com/documents/?uuid=a889b02d-8c16-43c4-955c-1e91c71ed3d2"]},{"id":"ITEM-4","itemData":{"DOI":"10.1111/gcb.16010","ISSN":"13652486","PMID":"34951510","abstract":"The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Biology","id":"ITEM-4","issue":"5","issued":{"date-parts":[["2022"]]},"page":"1766-1785","publisher":"Wiley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years","type":"article-journal","volume":"28"},"uris":["http://www.mendeley.com/documents/?uuid=2bb9ea45-aee2-4422-b020-a124d9ef3e51"]}],"mendeley":{"formattedCitation":"(&lt;i&gt;16&lt;/i&gt;, &lt;i&gt;17&lt;/i&gt;, &lt;i&gt;20&lt;/i&gt;, &lt;i&gt;27&lt;/i&gt;)","plainTextFormattedCitation":"(16, 17, 20, 27)","previouslyFormattedCitation":"(&lt;i&gt;16&lt;/i&gt;, &lt;i&gt;17&lt;/i&gt;, &lt;i&gt;20&lt;/i&gt;, &lt;i&gt;27&lt;/i&gt;)"},"properties":{"noteIndex":0},"schema":"https://github.com/citation-style-language/schema/raw/master/csl-citation.json"}</w:delInstrText>
        </w:r>
        <w:r w:rsidDel="00C348BB">
          <w:rPr>
            <w:rFonts w:ascii="Times New Roman" w:eastAsia="Times New Roman" w:hAnsi="Times New Roman" w:cs="Times New Roman"/>
            <w:color w:val="000000" w:themeColor="text1"/>
            <w:shd w:val="clear" w:color="auto" w:fill="FFFFFF"/>
          </w:rPr>
          <w:fldChar w:fldCharType="separate"/>
        </w:r>
        <w:r w:rsidRPr="00C87BAE" w:rsidDel="00C348BB">
          <w:rPr>
            <w:rFonts w:ascii="Times New Roman" w:eastAsia="Times New Roman" w:hAnsi="Times New Roman" w:cs="Times New Roman"/>
            <w:noProof/>
            <w:color w:val="000000" w:themeColor="text1"/>
            <w:shd w:val="clear" w:color="auto" w:fill="FFFFFF"/>
          </w:rPr>
          <w:delText>(</w:delText>
        </w:r>
        <w:r w:rsidRPr="00C87BAE" w:rsidDel="00C348BB">
          <w:rPr>
            <w:rFonts w:ascii="Times New Roman" w:eastAsia="Times New Roman" w:hAnsi="Times New Roman" w:cs="Times New Roman"/>
            <w:i/>
            <w:noProof/>
            <w:color w:val="000000" w:themeColor="text1"/>
            <w:shd w:val="clear" w:color="auto" w:fill="FFFFFF"/>
          </w:rPr>
          <w:delText>16</w:delText>
        </w:r>
        <w:r w:rsidRPr="00C87BAE" w:rsidDel="00C348BB">
          <w:rPr>
            <w:rFonts w:ascii="Times New Roman" w:eastAsia="Times New Roman" w:hAnsi="Times New Roman" w:cs="Times New Roman"/>
            <w:noProof/>
            <w:color w:val="000000" w:themeColor="text1"/>
            <w:shd w:val="clear" w:color="auto" w:fill="FFFFFF"/>
          </w:rPr>
          <w:delText xml:space="preserve">, </w:delText>
        </w:r>
        <w:r w:rsidRPr="00C87BAE" w:rsidDel="00C348BB">
          <w:rPr>
            <w:rFonts w:ascii="Times New Roman" w:eastAsia="Times New Roman" w:hAnsi="Times New Roman" w:cs="Times New Roman"/>
            <w:i/>
            <w:noProof/>
            <w:color w:val="000000" w:themeColor="text1"/>
            <w:shd w:val="clear" w:color="auto" w:fill="FFFFFF"/>
          </w:rPr>
          <w:delText>17</w:delText>
        </w:r>
        <w:r w:rsidRPr="00C87BAE" w:rsidDel="00C348BB">
          <w:rPr>
            <w:rFonts w:ascii="Times New Roman" w:eastAsia="Times New Roman" w:hAnsi="Times New Roman" w:cs="Times New Roman"/>
            <w:noProof/>
            <w:color w:val="000000" w:themeColor="text1"/>
            <w:shd w:val="clear" w:color="auto" w:fill="FFFFFF"/>
          </w:rPr>
          <w:delText xml:space="preserve">, </w:delText>
        </w:r>
        <w:r w:rsidRPr="00C87BAE" w:rsidDel="00C348BB">
          <w:rPr>
            <w:rFonts w:ascii="Times New Roman" w:eastAsia="Times New Roman" w:hAnsi="Times New Roman" w:cs="Times New Roman"/>
            <w:i/>
            <w:noProof/>
            <w:color w:val="000000" w:themeColor="text1"/>
            <w:shd w:val="clear" w:color="auto" w:fill="FFFFFF"/>
          </w:rPr>
          <w:delText>20</w:delText>
        </w:r>
        <w:r w:rsidRPr="00C87BAE" w:rsidDel="00C348BB">
          <w:rPr>
            <w:rFonts w:ascii="Times New Roman" w:eastAsia="Times New Roman" w:hAnsi="Times New Roman" w:cs="Times New Roman"/>
            <w:noProof/>
            <w:color w:val="000000" w:themeColor="text1"/>
            <w:shd w:val="clear" w:color="auto" w:fill="FFFFFF"/>
          </w:rPr>
          <w:delText xml:space="preserve">, </w:delText>
        </w:r>
        <w:r w:rsidRPr="00C87BAE" w:rsidDel="00C348BB">
          <w:rPr>
            <w:rFonts w:ascii="Times New Roman" w:eastAsia="Times New Roman" w:hAnsi="Times New Roman" w:cs="Times New Roman"/>
            <w:i/>
            <w:noProof/>
            <w:color w:val="000000" w:themeColor="text1"/>
            <w:shd w:val="clear" w:color="auto" w:fill="FFFFFF"/>
          </w:rPr>
          <w:delText>27</w:delText>
        </w:r>
        <w:r w:rsidRPr="00C87BAE" w:rsidDel="00C348BB">
          <w:rPr>
            <w:rFonts w:ascii="Times New Roman" w:eastAsia="Times New Roman" w:hAnsi="Times New Roman" w:cs="Times New Roman"/>
            <w:noProof/>
            <w:color w:val="000000" w:themeColor="text1"/>
            <w:shd w:val="clear" w:color="auto" w:fill="FFFFFF"/>
          </w:rPr>
          <w:delText>)</w:delText>
        </w:r>
        <w:r w:rsidDel="00C348BB">
          <w:rPr>
            <w:rFonts w:ascii="Times New Roman" w:eastAsia="Times New Roman" w:hAnsi="Times New Roman" w:cs="Times New Roman"/>
            <w:color w:val="000000" w:themeColor="text1"/>
            <w:shd w:val="clear" w:color="auto" w:fill="FFFFFF"/>
          </w:rPr>
          <w:fldChar w:fldCharType="end"/>
        </w:r>
        <w:r w:rsidR="00C4778A" w:rsidRPr="00980D45" w:rsidDel="00C348BB">
          <w:rPr>
            <w:rFonts w:ascii="Times New Roman" w:eastAsia="Times New Roman" w:hAnsi="Times New Roman" w:cs="Times New Roman"/>
            <w:color w:val="000000" w:themeColor="text1"/>
            <w:shd w:val="clear" w:color="auto" w:fill="FFFFFF"/>
          </w:rPr>
          <w:delText>.</w:delText>
        </w:r>
        <w:r w:rsidR="00C4778A" w:rsidDel="00C348BB">
          <w:rPr>
            <w:rFonts w:ascii="Times New Roman" w:eastAsia="Times New Roman" w:hAnsi="Times New Roman" w:cs="Times New Roman"/>
          </w:rPr>
          <w:delText xml:space="preserve"> </w:delText>
        </w:r>
      </w:del>
      <w:ins w:id="111" w:author="RPK" w:date="2022-03-17T09:08:00Z">
        <w:r w:rsidR="00C348BB">
          <w:rPr>
            <w:rFonts w:ascii="Times New Roman" w:eastAsia="Times New Roman" w:hAnsi="Times New Roman" w:cs="Times New Roman"/>
          </w:rPr>
          <w:t xml:space="preserve"> </w:t>
        </w:r>
      </w:ins>
    </w:p>
    <w:p w14:paraId="25C8B7D8" w14:textId="03470799" w:rsidR="00116A05" w:rsidRPr="00116A05" w:rsidRDefault="00C4778A" w:rsidP="00574AC3">
      <w:pPr>
        <w:spacing w:line="480" w:lineRule="auto"/>
        <w:ind w:firstLine="720"/>
        <w:rPr>
          <w:rFonts w:ascii="Times New Roman" w:eastAsia="Times New Roman" w:hAnsi="Times New Roman" w:cs="Times New Roman"/>
          <w:iCs/>
          <w:color w:val="000000" w:themeColor="text1"/>
        </w:rPr>
      </w:pPr>
      <w:del w:id="112" w:author="RPK" w:date="2022-03-17T09:10:00Z">
        <w:r w:rsidDel="00574AC3">
          <w:rPr>
            <w:rFonts w:ascii="Times New Roman" w:eastAsia="Times New Roman" w:hAnsi="Times New Roman" w:cs="Times New Roman"/>
          </w:rPr>
          <w:delText xml:space="preserve">From </w:delText>
        </w:r>
        <w:commentRangeStart w:id="113"/>
        <w:r w:rsidDel="00574AC3">
          <w:rPr>
            <w:rFonts w:ascii="Times New Roman" w:eastAsia="Times New Roman" w:hAnsi="Times New Roman" w:cs="Times New Roman"/>
          </w:rPr>
          <w:delText>m</w:delText>
        </w:r>
      </w:del>
      <w:ins w:id="114" w:author="RPK" w:date="2022-03-17T09:10:00Z">
        <w:r w:rsidR="00574AC3">
          <w:rPr>
            <w:rFonts w:ascii="Times New Roman" w:eastAsia="Times New Roman" w:hAnsi="Times New Roman" w:cs="Times New Roman"/>
          </w:rPr>
          <w:t>M</w:t>
        </w:r>
      </w:ins>
      <w:r>
        <w:rPr>
          <w:rFonts w:ascii="Times New Roman" w:eastAsia="Times New Roman" w:hAnsi="Times New Roman" w:cs="Times New Roman"/>
        </w:rPr>
        <w:t>etabarcoding</w:t>
      </w:r>
      <w:commentRangeEnd w:id="113"/>
      <w:r w:rsidR="00C348BB">
        <w:rPr>
          <w:rStyle w:val="CommentReference"/>
        </w:rPr>
        <w:commentReference w:id="113"/>
      </w:r>
      <w:del w:id="115" w:author="RPK" w:date="2022-03-17T09:08:00Z">
        <w:r w:rsidR="00C87BAE" w:rsidDel="00C348BB">
          <w:rPr>
            <w:rFonts w:ascii="Times New Roman" w:eastAsia="Times New Roman" w:hAnsi="Times New Roman" w:cs="Times New Roman"/>
          </w:rPr>
          <w:delText xml:space="preserve"> approaches</w:delText>
        </w:r>
      </w:del>
      <w:ins w:id="116" w:author="RPK" w:date="2022-03-17T09:10:00Z">
        <w:r w:rsidR="00574AC3">
          <w:rPr>
            <w:rFonts w:ascii="Times New Roman" w:eastAsia="Times New Roman" w:hAnsi="Times New Roman" w:cs="Times New Roman"/>
          </w:rPr>
          <w:t xml:space="preserve"> with </w:t>
        </w:r>
      </w:ins>
      <w:del w:id="117" w:author="RPK" w:date="2022-03-17T09:10:00Z">
        <w:r w:rsidDel="00574AC3">
          <w:rPr>
            <w:rFonts w:ascii="Times New Roman" w:eastAsia="Times New Roman" w:hAnsi="Times New Roman" w:cs="Times New Roman"/>
          </w:rPr>
          <w:delText>,</w:delText>
        </w:r>
      </w:del>
      <w:del w:id="118" w:author="RPK" w:date="2022-03-17T09:11:00Z">
        <w:r w:rsidDel="00574AC3">
          <w:rPr>
            <w:rFonts w:ascii="Times New Roman" w:eastAsia="Times New Roman" w:hAnsi="Times New Roman" w:cs="Times New Roman"/>
          </w:rPr>
          <w:delText xml:space="preserve"> </w:delText>
        </w:r>
        <w:r w:rsidDel="00574AC3">
          <w:rPr>
            <w:rFonts w:ascii="Times New Roman" w:eastAsia="Times New Roman" w:hAnsi="Times New Roman" w:cs="Times New Roman"/>
            <w:iCs/>
            <w:color w:val="000000" w:themeColor="text1"/>
          </w:rPr>
          <w:delText>w</w:delText>
        </w:r>
        <w:r w:rsidR="00116A05" w:rsidDel="00574AC3">
          <w:rPr>
            <w:rFonts w:ascii="Times New Roman" w:eastAsia="Times New Roman" w:hAnsi="Times New Roman" w:cs="Times New Roman"/>
            <w:iCs/>
            <w:color w:val="000000" w:themeColor="text1"/>
          </w:rPr>
          <w:delText xml:space="preserve">e generated </w:delText>
        </w:r>
        <w:r w:rsidR="00116A05" w:rsidRPr="00116A05" w:rsidDel="00574AC3">
          <w:rPr>
            <w:rFonts w:ascii="Times New Roman" w:eastAsia="Times New Roman" w:hAnsi="Times New Roman" w:cs="Times New Roman"/>
            <w:iCs/>
            <w:color w:val="000000" w:themeColor="text1"/>
          </w:rPr>
          <w:delText xml:space="preserve">a total of </w:delText>
        </w:r>
        <w:r w:rsidR="00DC3F52" w:rsidDel="00574AC3">
          <w:rPr>
            <w:rFonts w:ascii="Times New Roman" w:eastAsia="Times New Roman" w:hAnsi="Times New Roman" w:cs="Times New Roman"/>
            <w:iCs/>
            <w:color w:val="000000" w:themeColor="text1"/>
          </w:rPr>
          <w:delText>59.9</w:delText>
        </w:r>
        <w:r w:rsidR="00116A05" w:rsidRPr="00116A05" w:rsidDel="00574AC3">
          <w:rPr>
            <w:rFonts w:ascii="Times New Roman" w:eastAsia="Times New Roman" w:hAnsi="Times New Roman" w:cs="Times New Roman"/>
            <w:iCs/>
            <w:color w:val="000000" w:themeColor="text1"/>
          </w:rPr>
          <w:delText xml:space="preserve"> million </w:delText>
        </w:r>
      </w:del>
      <w:proofErr w:type="spellStart"/>
      <w:r w:rsidR="00116A05">
        <w:rPr>
          <w:rFonts w:ascii="Times New Roman" w:eastAsia="Times New Roman" w:hAnsi="Times New Roman" w:cs="Times New Roman"/>
          <w:iCs/>
          <w:color w:val="000000" w:themeColor="text1"/>
        </w:rPr>
        <w:t>MiFish</w:t>
      </w:r>
      <w:proofErr w:type="spellEnd"/>
      <w:r w:rsidR="00116A05">
        <w:rPr>
          <w:rFonts w:ascii="Times New Roman" w:eastAsia="Times New Roman" w:hAnsi="Times New Roman" w:cs="Times New Roman"/>
          <w:iCs/>
          <w:color w:val="000000" w:themeColor="text1"/>
        </w:rPr>
        <w:t xml:space="preserve"> </w:t>
      </w:r>
      <w:r w:rsidR="00116A05">
        <w:rPr>
          <w:rFonts w:ascii="Times New Roman" w:eastAsia="Times New Roman" w:hAnsi="Times New Roman" w:cs="Times New Roman"/>
          <w:i/>
          <w:color w:val="000000" w:themeColor="text1"/>
        </w:rPr>
        <w:t xml:space="preserve">12S </w:t>
      </w:r>
      <w:del w:id="119" w:author="RPK" w:date="2022-03-17T09:11:00Z">
        <w:r w:rsidR="00116A05" w:rsidRPr="00116A05" w:rsidDel="00574AC3">
          <w:rPr>
            <w:rFonts w:ascii="Times New Roman" w:eastAsia="Times New Roman" w:hAnsi="Times New Roman" w:cs="Times New Roman"/>
            <w:iCs/>
            <w:color w:val="000000" w:themeColor="text1"/>
          </w:rPr>
          <w:delText>amplicon sequence reads</w:delText>
        </w:r>
      </w:del>
      <w:r>
        <w:rPr>
          <w:rFonts w:ascii="Times New Roman" w:eastAsia="Times New Roman" w:hAnsi="Times New Roman" w:cs="Times New Roman"/>
          <w:iCs/>
          <w:color w:val="000000" w:themeColor="text1"/>
        </w:rPr>
        <w:fldChar w:fldCharType="begin" w:fldLock="1"/>
      </w:r>
      <w:r w:rsidR="00C87BAE">
        <w:rPr>
          <w:rFonts w:ascii="Times New Roman" w:eastAsia="Times New Roman" w:hAnsi="Times New Roman" w:cs="Times New Roman"/>
          <w:iCs/>
          <w:color w:val="000000" w:themeColor="text1"/>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Science","id":"ITEM-1","issue":"7","issued":{"date-parts":[["2015","7","1"]]},"language":"en","page":"150088","publisher":"The Royal Society","title":"MiFish, a set of universal PCR primers for metabarcoding environmental DNA from fishes: Detection of more than 230 subtropical marine species","type":"article-journal","volume":"2"},"uris":["http://www.mendeley.com/documents/?uuid=1ddb355e-48fd-49c1-982c-ee4766847328"]}],"mendeley":{"formattedCitation":"(&lt;i&gt;28&lt;/i&gt;)","manualFormatting":" (29)","plainTextFormattedCitation":"(28)","previouslyFormattedCitation":"(&lt;i&gt;28&lt;/i&gt;)"},"properties":{"noteIndex":0},"schema":"https://github.com/citation-style-language/schema/raw/master/csl-citation.json"}</w:instrText>
      </w:r>
      <w:r>
        <w:rPr>
          <w:rFonts w:ascii="Times New Roman" w:eastAsia="Times New Roman" w:hAnsi="Times New Roman" w:cs="Times New Roman"/>
          <w:iCs/>
          <w:color w:val="000000" w:themeColor="text1"/>
        </w:rPr>
        <w:fldChar w:fldCharType="separate"/>
      </w:r>
      <w:r w:rsidR="00C651C6">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29</w:t>
      </w:r>
      <w:r w:rsidR="0003041C" w:rsidRPr="0003041C">
        <w:rPr>
          <w:rFonts w:ascii="Times New Roman" w:eastAsia="Times New Roman" w:hAnsi="Times New Roman" w:cs="Times New Roman"/>
          <w:iCs/>
          <w:noProof/>
          <w:color w:val="000000" w:themeColor="text1"/>
        </w:rPr>
        <w:t>)</w:t>
      </w:r>
      <w:r>
        <w:rPr>
          <w:rFonts w:ascii="Times New Roman" w:eastAsia="Times New Roman" w:hAnsi="Times New Roman" w:cs="Times New Roman"/>
          <w:iCs/>
          <w:color w:val="000000" w:themeColor="text1"/>
        </w:rPr>
        <w:fldChar w:fldCharType="end"/>
      </w:r>
      <w:ins w:id="120" w:author="RPK" w:date="2022-03-17T09:12:00Z">
        <w:r w:rsidR="00574AC3">
          <w:rPr>
            <w:rFonts w:ascii="Times New Roman" w:eastAsia="Times New Roman" w:hAnsi="Times New Roman" w:cs="Times New Roman"/>
            <w:iCs/>
            <w:color w:val="000000" w:themeColor="text1"/>
          </w:rPr>
          <w:t xml:space="preserve"> generated </w:t>
        </w:r>
        <w:r w:rsidR="00574AC3" w:rsidRPr="00116A05">
          <w:rPr>
            <w:rFonts w:ascii="Times New Roman" w:eastAsia="Times New Roman" w:hAnsi="Times New Roman" w:cs="Times New Roman"/>
            <w:iCs/>
            <w:color w:val="000000" w:themeColor="text1"/>
          </w:rPr>
          <w:t xml:space="preserve">a total of </w:t>
        </w:r>
        <w:r w:rsidR="00574AC3">
          <w:rPr>
            <w:rFonts w:ascii="Times New Roman" w:eastAsia="Times New Roman" w:hAnsi="Times New Roman" w:cs="Times New Roman"/>
            <w:iCs/>
            <w:color w:val="000000" w:themeColor="text1"/>
          </w:rPr>
          <w:t>59.9</w:t>
        </w:r>
        <w:r w:rsidR="00574AC3" w:rsidRPr="00116A05">
          <w:rPr>
            <w:rFonts w:ascii="Times New Roman" w:eastAsia="Times New Roman" w:hAnsi="Times New Roman" w:cs="Times New Roman"/>
            <w:iCs/>
            <w:color w:val="000000" w:themeColor="text1"/>
          </w:rPr>
          <w:t xml:space="preserve"> million sequence reads</w:t>
        </w:r>
        <w:r w:rsidR="00574AC3">
          <w:rPr>
            <w:rFonts w:ascii="Times New Roman" w:eastAsia="Times New Roman" w:hAnsi="Times New Roman" w:cs="Times New Roman"/>
            <w:iCs/>
            <w:color w:val="000000" w:themeColor="text1"/>
          </w:rPr>
          <w:t xml:space="preserve"> </w:t>
        </w:r>
        <w:r w:rsidR="00574AC3" w:rsidRPr="00116A05">
          <w:rPr>
            <w:rFonts w:ascii="Times New Roman" w:eastAsia="Times New Roman" w:hAnsi="Times New Roman" w:cs="Times New Roman"/>
            <w:iCs/>
            <w:color w:val="000000" w:themeColor="text1"/>
          </w:rPr>
          <w:t>across 84 jars, 90 DNA extractions, and 262 unique PCR technical replicates</w:t>
        </w:r>
      </w:ins>
      <w:r w:rsidR="00116A05">
        <w:rPr>
          <w:rFonts w:ascii="Times New Roman" w:eastAsia="Times New Roman" w:hAnsi="Times New Roman" w:cs="Times New Roman"/>
          <w:iCs/>
          <w:color w:val="000000" w:themeColor="text1"/>
        </w:rPr>
        <w:t xml:space="preserve">. After </w:t>
      </w:r>
      <w:r w:rsidR="00116A05" w:rsidRPr="007C5846">
        <w:rPr>
          <w:rFonts w:ascii="Times New Roman" w:eastAsia="Times New Roman" w:hAnsi="Times New Roman" w:cs="Times New Roman"/>
          <w:i/>
          <w:color w:val="000000" w:themeColor="text1"/>
        </w:rPr>
        <w:t>Anacapa Toolkit</w:t>
      </w:r>
      <w:r w:rsidR="00116A05" w:rsidRPr="00116A05">
        <w:rPr>
          <w:rFonts w:ascii="Times New Roman" w:eastAsia="Times New Roman" w:hAnsi="Times New Roman" w:cs="Times New Roman"/>
          <w:iCs/>
          <w:color w:val="000000" w:themeColor="text1"/>
        </w:rPr>
        <w:t xml:space="preserve"> quality control, </w:t>
      </w:r>
      <w:ins w:id="121" w:author="RPK" w:date="2022-03-17T09:12:00Z">
        <w:r w:rsidR="00F22312">
          <w:rPr>
            <w:rFonts w:ascii="Times New Roman" w:eastAsia="Times New Roman" w:hAnsi="Times New Roman" w:cs="Times New Roman"/>
            <w:iCs/>
            <w:color w:val="000000" w:themeColor="text1"/>
          </w:rPr>
          <w:t>sequence-variant (</w:t>
        </w:r>
      </w:ins>
      <w:r w:rsidR="00116A05" w:rsidRPr="00116A05">
        <w:rPr>
          <w:rFonts w:ascii="Times New Roman" w:eastAsia="Times New Roman" w:hAnsi="Times New Roman" w:cs="Times New Roman"/>
          <w:iCs/>
          <w:color w:val="000000" w:themeColor="text1"/>
        </w:rPr>
        <w:t>ASV</w:t>
      </w:r>
      <w:ins w:id="122" w:author="RPK" w:date="2022-03-17T09:12:00Z">
        <w:r w:rsidR="00F22312">
          <w:rPr>
            <w:rFonts w:ascii="Times New Roman" w:eastAsia="Times New Roman" w:hAnsi="Times New Roman" w:cs="Times New Roman"/>
            <w:iCs/>
            <w:color w:val="000000" w:themeColor="text1"/>
          </w:rPr>
          <w:t>)</w:t>
        </w:r>
      </w:ins>
      <w:r w:rsidR="00116A05" w:rsidRPr="00116A05">
        <w:rPr>
          <w:rFonts w:ascii="Times New Roman" w:eastAsia="Times New Roman" w:hAnsi="Times New Roman" w:cs="Times New Roman"/>
          <w:iCs/>
          <w:color w:val="000000" w:themeColor="text1"/>
        </w:rPr>
        <w:t xml:space="preserve"> dereplication, and decontamination processes</w:t>
      </w:r>
      <w:r>
        <w:rPr>
          <w:rFonts w:ascii="Times New Roman" w:eastAsia="Times New Roman" w:hAnsi="Times New Roman" w:cs="Times New Roman"/>
          <w:iCs/>
          <w:color w:val="000000" w:themeColor="text1"/>
        </w:rPr>
        <w:fldChar w:fldCharType="begin" w:fldLock="1"/>
      </w:r>
      <w:r w:rsidR="00C87BAE">
        <w:rPr>
          <w:rFonts w:ascii="Times New Roman" w:eastAsia="Times New Roman" w:hAnsi="Times New Roman" w:cs="Times New Roman"/>
          <w:iCs/>
          <w:color w:val="000000" w:themeColor="text1"/>
        </w:rPr>
        <w:instrText>ADDIN CSL_CITATION {"citationItems":[{"id":"ITEM-1","itemData":{"DOI":"10.1111/2041-210X.13214","ISSN":"2041210X","abstract":"Environmental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Evolution","id":"ITEM-1","issue":"9","issued":{"date-parts":[["2019"]]},"page":"1469-1475","publisher":"British Ecological Society","title":"Anacapa Toolkit: An environmental DNA toolkit for processing multilocus metabarcode datasets","type":"article-journal","volume":"10"},"uris":["http://www.mendeley.com/documents/?uuid=ad58049a-bc81-45af-b79e-07ce67c1969f"]},{"id":"ITEM-2","itemData":{"DOI":"10.1111/1755-0998.13450","ISSN":"17550998","PMID":"34235858","abstract":"DNA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Resources","id":"ITEM-2","issue":"7","issued":{"date-parts":[["2021"]]},"page":"2546-2564","title":"Improving metabarcoding taxonomic assignment: A case study of fishes in a large marine ecosystem","type":"article-journal","volume":"21"},"uris":["http://www.mendeley.com/documents/?uuid=3298f72a-f3a6-49e7-bbb1-5a41158c7394"]},{"id":"ITEM-3","itemData":{"DOI":"10.1098/rspb.2020.2424rspb","ISSN":"14712954","PMID":"33290686","abstract":"Studies of the ecological effects of global change often focus on one or a few species at a time. Consequently, we know relatively little about the changes underway at real-world scales of biological communities, which typically have hundreds or thousands of interacting species. Here, we use COI mtDNA amplicons from monthly samples of environmental DNA to survey 221 planktonic taxa along a gradient of temperature, salinity, dissolved oxygen and carbonate chemistry in nearshore marine habitat. The result is a high-resolution picture of changes in ecological communities using a technique replicable across a wide variety of ecosystems. We estimate community-level differences associated with time, space and environmental variables, and use these results to forecast near-term community changes due to warming and ocean acidification. We find distinct communities in warmer and more acidified conditions, with overall reduced richness in diatom assemblages and increased richness in dinoflagellates. Individual taxa finding more suitable habitat in near-future waters are more taxonomically varied and include the ubiquitous coccolithophore Emiliania huxleyi and the harmful dinoflagellate Alexandrium sp. These results suggest foundational changes for nearshore food webs under near-future conditions.","author":[{"dropping-particle":"","family":"Gallego","given":"Ramón","non-dropping-particle":"","parse-names":false,"suffix":""},{"dropping-particle":"","family":"Jacobs-Palmer","given":"Emily","non-dropping-particle":"","parse-names":false,"suffix":""},{"dropping-particle":"","family":"Cribari","given":"Kelly","non-dropping-particle":"","parse-names":false,"suffix":""},{"dropping-particle":"","family":"Kelly","given":"Ryan P.","non-dropping-particle":"","parse-names":false,"suffix":""}],"container-title":"Proceedings of the Royal Society B: Biological Sciences","id":"ITEM-3","issue":"1940","issued":{"date-parts":[["2020"]]},"page":"20202424","publisher":"The Royal Society","title":"Environmental DNA metabarcoding reveals winners and losers of global change in coastal waters: EDNA and climate change","type":"article-journal","volume":"287"},"uris":["http://www.mendeley.com/documents/?uuid=b10aba11-313a-4c63-a5ee-d09465552767"]}],"mendeley":{"formattedCitation":"(&lt;i&gt;22&lt;/i&gt;, &lt;i&gt;29&lt;/i&gt;, &lt;i&gt;30&lt;/i&gt;)","manualFormatting":" (22, 30, 31)","plainTextFormattedCitation":"(22, 29, 30)","previouslyFormattedCitation":"(&lt;i&gt;22&lt;/i&gt;, &lt;i&gt;29&lt;/i&gt;, &lt;i&gt;30&lt;/i&gt;)"},"properties":{"noteIndex":0},"schema":"https://github.com/citation-style-language/schema/raw/master/csl-citation.json"}</w:instrText>
      </w:r>
      <w:r>
        <w:rPr>
          <w:rFonts w:ascii="Times New Roman" w:eastAsia="Times New Roman" w:hAnsi="Times New Roman" w:cs="Times New Roman"/>
          <w:iCs/>
          <w:color w:val="000000" w:themeColor="text1"/>
        </w:rPr>
        <w:fldChar w:fldCharType="separate"/>
      </w:r>
      <w:r w:rsidR="00C651C6">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22</w:t>
      </w:r>
      <w:r w:rsidR="0003041C" w:rsidRPr="0003041C">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30</w:t>
      </w:r>
      <w:r w:rsidR="0003041C" w:rsidRPr="0003041C">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31</w:t>
      </w:r>
      <w:r w:rsidR="0003041C" w:rsidRPr="0003041C">
        <w:rPr>
          <w:rFonts w:ascii="Times New Roman" w:eastAsia="Times New Roman" w:hAnsi="Times New Roman" w:cs="Times New Roman"/>
          <w:iCs/>
          <w:noProof/>
          <w:color w:val="000000" w:themeColor="text1"/>
        </w:rPr>
        <w:t>)</w:t>
      </w:r>
      <w:r>
        <w:rPr>
          <w:rFonts w:ascii="Times New Roman" w:eastAsia="Times New Roman" w:hAnsi="Times New Roman" w:cs="Times New Roman"/>
          <w:iCs/>
          <w:color w:val="000000" w:themeColor="text1"/>
        </w:rPr>
        <w:fldChar w:fldCharType="end"/>
      </w:r>
      <w:r w:rsidR="00116A05">
        <w:rPr>
          <w:rFonts w:ascii="Times New Roman" w:eastAsia="Times New Roman" w:hAnsi="Times New Roman" w:cs="Times New Roman"/>
          <w:iCs/>
          <w:color w:val="000000" w:themeColor="text1"/>
        </w:rPr>
        <w:t xml:space="preserve">, we retained </w:t>
      </w:r>
      <w:r w:rsidR="00116A05" w:rsidRPr="00116A05">
        <w:rPr>
          <w:rFonts w:ascii="Times New Roman" w:eastAsia="Times New Roman" w:hAnsi="Times New Roman" w:cs="Times New Roman"/>
          <w:iCs/>
          <w:color w:val="000000" w:themeColor="text1"/>
        </w:rPr>
        <w:t>a total of 54.5 million</w:t>
      </w:r>
      <w:ins w:id="123" w:author="RPK" w:date="2022-03-17T09:12:00Z">
        <w:r w:rsidR="00574AC3">
          <w:rPr>
            <w:rFonts w:ascii="Times New Roman" w:eastAsia="Times New Roman" w:hAnsi="Times New Roman" w:cs="Times New Roman"/>
            <w:iCs/>
            <w:color w:val="000000" w:themeColor="text1"/>
          </w:rPr>
          <w:t xml:space="preserve"> </w:t>
        </w:r>
      </w:ins>
      <w:del w:id="124" w:author="RPK" w:date="2022-03-17T09:12:00Z">
        <w:r w:rsidR="00116A05" w:rsidRPr="00116A05" w:rsidDel="00574AC3">
          <w:rPr>
            <w:rFonts w:ascii="Times New Roman" w:eastAsia="Times New Roman" w:hAnsi="Times New Roman" w:cs="Times New Roman"/>
            <w:iCs/>
            <w:color w:val="000000" w:themeColor="text1"/>
          </w:rPr>
          <w:delText xml:space="preserve"> </w:delText>
        </w:r>
        <w:r w:rsidR="00116A05" w:rsidDel="00574AC3">
          <w:rPr>
            <w:rFonts w:ascii="Times New Roman" w:eastAsia="Times New Roman" w:hAnsi="Times New Roman" w:cs="Times New Roman"/>
            <w:iCs/>
            <w:color w:val="000000" w:themeColor="text1"/>
          </w:rPr>
          <w:delText xml:space="preserve">MiFish </w:delText>
        </w:r>
        <w:r w:rsidR="00116A05" w:rsidDel="00574AC3">
          <w:rPr>
            <w:rFonts w:ascii="Times New Roman" w:eastAsia="Times New Roman" w:hAnsi="Times New Roman" w:cs="Times New Roman"/>
            <w:i/>
            <w:color w:val="000000" w:themeColor="text1"/>
          </w:rPr>
          <w:delText xml:space="preserve">12S </w:delText>
        </w:r>
        <w:r w:rsidR="00116A05" w:rsidRPr="00116A05" w:rsidDel="00574AC3">
          <w:rPr>
            <w:rFonts w:ascii="Times New Roman" w:eastAsia="Times New Roman" w:hAnsi="Times New Roman" w:cs="Times New Roman"/>
            <w:iCs/>
            <w:color w:val="000000" w:themeColor="text1"/>
          </w:rPr>
          <w:delText xml:space="preserve">amplicon sequence </w:delText>
        </w:r>
      </w:del>
      <w:r w:rsidR="00116A05" w:rsidRPr="00116A05">
        <w:rPr>
          <w:rFonts w:ascii="Times New Roman" w:eastAsia="Times New Roman" w:hAnsi="Times New Roman" w:cs="Times New Roman"/>
          <w:iCs/>
          <w:color w:val="000000" w:themeColor="text1"/>
        </w:rPr>
        <w:t xml:space="preserve">reads </w:t>
      </w:r>
      <w:del w:id="125" w:author="RPK" w:date="2022-03-17T09:11:00Z">
        <w:r w:rsidR="00116A05" w:rsidRPr="00116A05" w:rsidDel="00574AC3">
          <w:rPr>
            <w:rFonts w:ascii="Times New Roman" w:eastAsia="Times New Roman" w:hAnsi="Times New Roman" w:cs="Times New Roman"/>
            <w:iCs/>
            <w:color w:val="000000" w:themeColor="text1"/>
          </w:rPr>
          <w:delText>across 84 jars, 90 DNA extractions, and 262 unique PCR technical replicates</w:delText>
        </w:r>
        <w:r w:rsidR="00C651C6" w:rsidDel="00574AC3">
          <w:rPr>
            <w:rFonts w:ascii="Times New Roman" w:eastAsia="Times New Roman" w:hAnsi="Times New Roman" w:cs="Times New Roman"/>
            <w:iCs/>
            <w:color w:val="000000" w:themeColor="text1"/>
          </w:rPr>
          <w:delText xml:space="preserve"> </w:delText>
        </w:r>
      </w:del>
      <w:r w:rsidR="00C651C6">
        <w:rPr>
          <w:rFonts w:ascii="Times New Roman" w:eastAsia="Times New Roman" w:hAnsi="Times New Roman" w:cs="Times New Roman"/>
          <w:iCs/>
          <w:color w:val="000000" w:themeColor="text1"/>
        </w:rPr>
        <w:t>(</w:t>
      </w:r>
      <w:r w:rsidR="00DC3F52">
        <w:rPr>
          <w:rFonts w:ascii="Times New Roman" w:eastAsia="Times New Roman" w:hAnsi="Times New Roman" w:cs="Times New Roman"/>
          <w:iCs/>
          <w:color w:val="000000" w:themeColor="text1"/>
        </w:rPr>
        <w:t>See Supplemental Methods)</w:t>
      </w:r>
      <w:r w:rsidR="00116A05" w:rsidRPr="00116A05">
        <w:rPr>
          <w:rFonts w:ascii="Times New Roman" w:eastAsia="Times New Roman" w:hAnsi="Times New Roman" w:cs="Times New Roman"/>
          <w:iCs/>
          <w:color w:val="000000" w:themeColor="text1"/>
        </w:rPr>
        <w:t xml:space="preserve">. From </w:t>
      </w:r>
      <w:del w:id="126" w:author="RPK" w:date="2022-03-17T09:13:00Z">
        <w:r w:rsidR="00116A05" w:rsidRPr="00116A05" w:rsidDel="00F22312">
          <w:rPr>
            <w:rFonts w:ascii="Times New Roman" w:eastAsia="Times New Roman" w:hAnsi="Times New Roman" w:cs="Times New Roman"/>
            <w:iCs/>
            <w:color w:val="000000" w:themeColor="text1"/>
          </w:rPr>
          <w:delText xml:space="preserve">this </w:delText>
        </w:r>
      </w:del>
      <w:ins w:id="127" w:author="RPK" w:date="2022-03-17T09:13:00Z">
        <w:r w:rsidR="00F22312">
          <w:rPr>
            <w:rFonts w:ascii="Times New Roman" w:eastAsia="Times New Roman" w:hAnsi="Times New Roman" w:cs="Times New Roman"/>
            <w:iCs/>
            <w:color w:val="000000" w:themeColor="text1"/>
          </w:rPr>
          <w:t>these</w:t>
        </w:r>
        <w:r w:rsidR="00F22312" w:rsidRPr="00116A05">
          <w:rPr>
            <w:rFonts w:ascii="Times New Roman" w:eastAsia="Times New Roman" w:hAnsi="Times New Roman" w:cs="Times New Roman"/>
            <w:iCs/>
            <w:color w:val="000000" w:themeColor="text1"/>
          </w:rPr>
          <w:t xml:space="preserve"> </w:t>
        </w:r>
      </w:ins>
      <w:r w:rsidR="00116A05" w:rsidRPr="00116A05">
        <w:rPr>
          <w:rFonts w:ascii="Times New Roman" w:eastAsia="Times New Roman" w:hAnsi="Times New Roman" w:cs="Times New Roman"/>
          <w:iCs/>
          <w:color w:val="000000" w:themeColor="text1"/>
        </w:rPr>
        <w:t>data</w:t>
      </w:r>
      <w:r w:rsidR="00116A05">
        <w:rPr>
          <w:rFonts w:ascii="Times New Roman" w:eastAsia="Times New Roman" w:hAnsi="Times New Roman" w:cs="Times New Roman"/>
          <w:iCs/>
          <w:color w:val="000000" w:themeColor="text1"/>
        </w:rPr>
        <w:t>,</w:t>
      </w:r>
      <w:r w:rsidR="00116A05" w:rsidRPr="00116A05">
        <w:rPr>
          <w:rFonts w:ascii="Times New Roman" w:eastAsia="Times New Roman" w:hAnsi="Times New Roman" w:cs="Times New Roman"/>
          <w:iCs/>
          <w:color w:val="000000" w:themeColor="text1"/>
        </w:rPr>
        <w:t xml:space="preserve"> we classified a total of 130 unique taxa including 103 </w:t>
      </w:r>
      <w:del w:id="128" w:author="RPK" w:date="2022-03-17T09:12:00Z">
        <w:r w:rsidR="00116A05" w:rsidRPr="00116A05" w:rsidDel="00CC2764">
          <w:rPr>
            <w:rFonts w:ascii="Times New Roman" w:eastAsia="Times New Roman" w:hAnsi="Times New Roman" w:cs="Times New Roman"/>
            <w:iCs/>
            <w:color w:val="000000" w:themeColor="text1"/>
          </w:rPr>
          <w:delText xml:space="preserve">species </w:delText>
        </w:r>
      </w:del>
      <w:ins w:id="129" w:author="RPK" w:date="2022-03-17T09:12:00Z">
        <w:r w:rsidR="00CC2764" w:rsidRPr="00116A05">
          <w:rPr>
            <w:rFonts w:ascii="Times New Roman" w:eastAsia="Times New Roman" w:hAnsi="Times New Roman" w:cs="Times New Roman"/>
            <w:iCs/>
            <w:color w:val="000000" w:themeColor="text1"/>
          </w:rPr>
          <w:t>species</w:t>
        </w:r>
        <w:r w:rsidR="00CC2764">
          <w:rPr>
            <w:rFonts w:ascii="Times New Roman" w:eastAsia="Times New Roman" w:hAnsi="Times New Roman" w:cs="Times New Roman"/>
            <w:iCs/>
            <w:color w:val="000000" w:themeColor="text1"/>
          </w:rPr>
          <w:t>-</w:t>
        </w:r>
      </w:ins>
      <w:r w:rsidR="00116A05" w:rsidRPr="00116A05">
        <w:rPr>
          <w:rFonts w:ascii="Times New Roman" w:eastAsia="Times New Roman" w:hAnsi="Times New Roman" w:cs="Times New Roman"/>
          <w:iCs/>
          <w:color w:val="000000" w:themeColor="text1"/>
        </w:rPr>
        <w:t xml:space="preserve">level assignments, 15 </w:t>
      </w:r>
      <w:del w:id="130" w:author="RPK" w:date="2022-03-17T09:12:00Z">
        <w:r w:rsidR="00116A05" w:rsidRPr="00116A05" w:rsidDel="00CC2764">
          <w:rPr>
            <w:rFonts w:ascii="Times New Roman" w:eastAsia="Times New Roman" w:hAnsi="Times New Roman" w:cs="Times New Roman"/>
            <w:iCs/>
            <w:color w:val="000000" w:themeColor="text1"/>
          </w:rPr>
          <w:delText xml:space="preserve">genus </w:delText>
        </w:r>
      </w:del>
      <w:ins w:id="131" w:author="RPK" w:date="2022-03-17T09:12:00Z">
        <w:r w:rsidR="00CC2764" w:rsidRPr="00116A05">
          <w:rPr>
            <w:rFonts w:ascii="Times New Roman" w:eastAsia="Times New Roman" w:hAnsi="Times New Roman" w:cs="Times New Roman"/>
            <w:iCs/>
            <w:color w:val="000000" w:themeColor="text1"/>
          </w:rPr>
          <w:t>genus</w:t>
        </w:r>
        <w:r w:rsidR="00CC2764">
          <w:rPr>
            <w:rFonts w:ascii="Times New Roman" w:eastAsia="Times New Roman" w:hAnsi="Times New Roman" w:cs="Times New Roman"/>
            <w:iCs/>
            <w:color w:val="000000" w:themeColor="text1"/>
          </w:rPr>
          <w:t>-</w:t>
        </w:r>
      </w:ins>
      <w:r w:rsidR="00116A05" w:rsidRPr="00116A05">
        <w:rPr>
          <w:rFonts w:ascii="Times New Roman" w:eastAsia="Times New Roman" w:hAnsi="Times New Roman" w:cs="Times New Roman"/>
          <w:iCs/>
          <w:color w:val="000000" w:themeColor="text1"/>
        </w:rPr>
        <w:t xml:space="preserve">level assignments, 11 </w:t>
      </w:r>
      <w:del w:id="132" w:author="RPK" w:date="2022-03-17T09:12:00Z">
        <w:r w:rsidR="00116A05" w:rsidRPr="00116A05" w:rsidDel="00CC2764">
          <w:rPr>
            <w:rFonts w:ascii="Times New Roman" w:eastAsia="Times New Roman" w:hAnsi="Times New Roman" w:cs="Times New Roman"/>
            <w:iCs/>
            <w:color w:val="000000" w:themeColor="text1"/>
          </w:rPr>
          <w:delText xml:space="preserve">family </w:delText>
        </w:r>
      </w:del>
      <w:ins w:id="133" w:author="RPK" w:date="2022-03-17T09:12:00Z">
        <w:r w:rsidR="00CC2764" w:rsidRPr="00116A05">
          <w:rPr>
            <w:rFonts w:ascii="Times New Roman" w:eastAsia="Times New Roman" w:hAnsi="Times New Roman" w:cs="Times New Roman"/>
            <w:iCs/>
            <w:color w:val="000000" w:themeColor="text1"/>
          </w:rPr>
          <w:t>family</w:t>
        </w:r>
        <w:r w:rsidR="00CC2764">
          <w:rPr>
            <w:rFonts w:ascii="Times New Roman" w:eastAsia="Times New Roman" w:hAnsi="Times New Roman" w:cs="Times New Roman"/>
            <w:iCs/>
            <w:color w:val="000000" w:themeColor="text1"/>
          </w:rPr>
          <w:t>-</w:t>
        </w:r>
      </w:ins>
      <w:r w:rsidR="00116A05" w:rsidRPr="00116A05">
        <w:rPr>
          <w:rFonts w:ascii="Times New Roman" w:eastAsia="Times New Roman" w:hAnsi="Times New Roman" w:cs="Times New Roman"/>
          <w:iCs/>
          <w:color w:val="000000" w:themeColor="text1"/>
        </w:rPr>
        <w:t xml:space="preserve">level assignments, and 1 </w:t>
      </w:r>
      <w:del w:id="134" w:author="RPK" w:date="2022-03-17T09:12:00Z">
        <w:r w:rsidR="00116A05" w:rsidRPr="00116A05" w:rsidDel="00CC2764">
          <w:rPr>
            <w:rFonts w:ascii="Times New Roman" w:eastAsia="Times New Roman" w:hAnsi="Times New Roman" w:cs="Times New Roman"/>
            <w:iCs/>
            <w:color w:val="000000" w:themeColor="text1"/>
          </w:rPr>
          <w:delText xml:space="preserve">class </w:delText>
        </w:r>
      </w:del>
      <w:ins w:id="135" w:author="RPK" w:date="2022-03-17T09:12:00Z">
        <w:r w:rsidR="00CC2764" w:rsidRPr="00116A05">
          <w:rPr>
            <w:rFonts w:ascii="Times New Roman" w:eastAsia="Times New Roman" w:hAnsi="Times New Roman" w:cs="Times New Roman"/>
            <w:iCs/>
            <w:color w:val="000000" w:themeColor="text1"/>
          </w:rPr>
          <w:t>class</w:t>
        </w:r>
        <w:r w:rsidR="00CC2764">
          <w:rPr>
            <w:rFonts w:ascii="Times New Roman" w:eastAsia="Times New Roman" w:hAnsi="Times New Roman" w:cs="Times New Roman"/>
            <w:iCs/>
            <w:color w:val="000000" w:themeColor="text1"/>
          </w:rPr>
          <w:t>-</w:t>
        </w:r>
      </w:ins>
      <w:r w:rsidR="00116A05" w:rsidRPr="00116A05">
        <w:rPr>
          <w:rFonts w:ascii="Times New Roman" w:eastAsia="Times New Roman" w:hAnsi="Times New Roman" w:cs="Times New Roman"/>
          <w:iCs/>
          <w:color w:val="000000" w:themeColor="text1"/>
        </w:rPr>
        <w:t>level assignment.</w:t>
      </w:r>
      <w:r w:rsidR="006C5D76">
        <w:rPr>
          <w:rFonts w:ascii="Times New Roman" w:eastAsia="Times New Roman" w:hAnsi="Times New Roman" w:cs="Times New Roman"/>
          <w:iCs/>
          <w:color w:val="000000" w:themeColor="text1"/>
        </w:rPr>
        <w:t xml:space="preserve"> </w:t>
      </w:r>
      <w:r w:rsidR="00AC0EF6">
        <w:rPr>
          <w:rFonts w:ascii="Times New Roman" w:eastAsia="Times New Roman" w:hAnsi="Times New Roman" w:cs="Times New Roman"/>
          <w:iCs/>
          <w:color w:val="000000" w:themeColor="text1"/>
        </w:rPr>
        <w:t>In addition, we</w:t>
      </w:r>
      <w:r w:rsidR="006C5D76" w:rsidRPr="006C5D76">
        <w:rPr>
          <w:rFonts w:ascii="Times New Roman" w:eastAsia="Times New Roman" w:hAnsi="Times New Roman" w:cs="Times New Roman"/>
          <w:iCs/>
          <w:color w:val="000000" w:themeColor="text1"/>
        </w:rPr>
        <w:t xml:space="preserve"> identif</w:t>
      </w:r>
      <w:r w:rsidR="006C5D76">
        <w:rPr>
          <w:rFonts w:ascii="Times New Roman" w:eastAsia="Times New Roman" w:hAnsi="Times New Roman" w:cs="Times New Roman"/>
          <w:iCs/>
          <w:color w:val="000000" w:themeColor="text1"/>
        </w:rPr>
        <w:t>ied</w:t>
      </w:r>
      <w:r w:rsidR="006C5D76" w:rsidRPr="006C5D76">
        <w:rPr>
          <w:rFonts w:ascii="Times New Roman" w:eastAsia="Times New Roman" w:hAnsi="Times New Roman" w:cs="Times New Roman"/>
          <w:iCs/>
          <w:color w:val="000000" w:themeColor="text1"/>
        </w:rPr>
        <w:t xml:space="preserve"> </w:t>
      </w:r>
      <w:commentRangeStart w:id="136"/>
      <w:r w:rsidR="006C5D76">
        <w:rPr>
          <w:rFonts w:ascii="Times New Roman" w:eastAsia="Times New Roman" w:hAnsi="Times New Roman" w:cs="Times New Roman"/>
          <w:iCs/>
          <w:color w:val="000000" w:themeColor="text1"/>
        </w:rPr>
        <w:t xml:space="preserve">multiple </w:t>
      </w:r>
      <w:commentRangeEnd w:id="136"/>
      <w:r w:rsidR="00BE57BE">
        <w:rPr>
          <w:rStyle w:val="CommentReference"/>
        </w:rPr>
        <w:commentReference w:id="136"/>
      </w:r>
      <w:r w:rsidR="006C5D76">
        <w:rPr>
          <w:rFonts w:ascii="Times New Roman" w:eastAsia="Times New Roman" w:hAnsi="Times New Roman" w:cs="Times New Roman"/>
          <w:iCs/>
          <w:color w:val="000000" w:themeColor="text1"/>
        </w:rPr>
        <w:t xml:space="preserve">distinct </w:t>
      </w:r>
      <w:del w:id="137" w:author="RPK" w:date="2022-03-17T09:13:00Z">
        <w:r w:rsidR="006C5D76" w:rsidDel="00F22312">
          <w:rPr>
            <w:rFonts w:ascii="Times New Roman" w:eastAsia="Times New Roman" w:hAnsi="Times New Roman" w:cs="Times New Roman"/>
            <w:iCs/>
            <w:color w:val="000000" w:themeColor="text1"/>
          </w:rPr>
          <w:delText>ASVs</w:delText>
        </w:r>
        <w:r w:rsidR="006C5D76" w:rsidRPr="006C5D76" w:rsidDel="00F22312">
          <w:rPr>
            <w:rFonts w:ascii="Times New Roman" w:eastAsia="Times New Roman" w:hAnsi="Times New Roman" w:cs="Times New Roman"/>
            <w:iCs/>
            <w:color w:val="000000" w:themeColor="text1"/>
          </w:rPr>
          <w:delText xml:space="preserve"> </w:delText>
        </w:r>
      </w:del>
      <w:ins w:id="138" w:author="RPK" w:date="2022-03-17T09:13:00Z">
        <w:r w:rsidR="00F22312">
          <w:rPr>
            <w:rFonts w:ascii="Times New Roman" w:eastAsia="Times New Roman" w:hAnsi="Times New Roman" w:cs="Times New Roman"/>
            <w:iCs/>
            <w:color w:val="000000" w:themeColor="text1"/>
          </w:rPr>
          <w:t>lineages</w:t>
        </w:r>
        <w:r w:rsidR="00F22312" w:rsidRPr="006C5D76">
          <w:rPr>
            <w:rFonts w:ascii="Times New Roman" w:eastAsia="Times New Roman" w:hAnsi="Times New Roman" w:cs="Times New Roman"/>
            <w:iCs/>
            <w:color w:val="000000" w:themeColor="text1"/>
          </w:rPr>
          <w:t xml:space="preserve"> </w:t>
        </w:r>
      </w:ins>
      <w:r w:rsidR="006C5D76" w:rsidRPr="006C5D76">
        <w:rPr>
          <w:rFonts w:ascii="Times New Roman" w:eastAsia="Times New Roman" w:hAnsi="Times New Roman" w:cs="Times New Roman"/>
          <w:iCs/>
          <w:color w:val="000000" w:themeColor="text1"/>
        </w:rPr>
        <w:t>of the Northern Lanternfish</w:t>
      </w:r>
      <w:r w:rsidR="00C651C6">
        <w:rPr>
          <w:rFonts w:ascii="Times New Roman" w:eastAsia="Times New Roman" w:hAnsi="Times New Roman" w:cs="Times New Roman"/>
          <w:iCs/>
          <w:color w:val="000000" w:themeColor="text1"/>
        </w:rPr>
        <w:t xml:space="preserve"> (</w:t>
      </w:r>
      <w:proofErr w:type="spellStart"/>
      <w:r w:rsidR="006C5D76" w:rsidRPr="00643803">
        <w:rPr>
          <w:rFonts w:ascii="Times New Roman" w:eastAsia="Times New Roman" w:hAnsi="Times New Roman" w:cs="Times New Roman"/>
          <w:i/>
          <w:color w:val="000000" w:themeColor="text1"/>
        </w:rPr>
        <w:t>Stennobrachius</w:t>
      </w:r>
      <w:proofErr w:type="spellEnd"/>
      <w:r w:rsidR="006C5D76" w:rsidRPr="00643803">
        <w:rPr>
          <w:rFonts w:ascii="Times New Roman" w:eastAsia="Times New Roman" w:hAnsi="Times New Roman" w:cs="Times New Roman"/>
          <w:i/>
          <w:color w:val="000000" w:themeColor="text1"/>
        </w:rPr>
        <w:t xml:space="preserve"> </w:t>
      </w:r>
      <w:proofErr w:type="spellStart"/>
      <w:r w:rsidR="006C5D76" w:rsidRPr="00643803">
        <w:rPr>
          <w:rFonts w:ascii="Times New Roman" w:eastAsia="Times New Roman" w:hAnsi="Times New Roman" w:cs="Times New Roman"/>
          <w:i/>
          <w:color w:val="000000" w:themeColor="text1"/>
        </w:rPr>
        <w:t>leucopsarus</w:t>
      </w:r>
      <w:proofErr w:type="spellEnd"/>
      <w:r w:rsidR="006C5D76" w:rsidRPr="006C5D76">
        <w:rPr>
          <w:rFonts w:ascii="Times New Roman" w:eastAsia="Times New Roman" w:hAnsi="Times New Roman" w:cs="Times New Roman"/>
          <w:iCs/>
          <w:color w:val="000000" w:themeColor="text1"/>
        </w:rPr>
        <w:t xml:space="preserve">) </w:t>
      </w:r>
      <w:del w:id="139" w:author="RPK" w:date="2022-03-17T09:14:00Z">
        <w:r w:rsidR="00AC0EF6" w:rsidRPr="006C5D76" w:rsidDel="00094D4E">
          <w:rPr>
            <w:rFonts w:ascii="Times New Roman" w:eastAsia="Times New Roman" w:hAnsi="Times New Roman" w:cs="Times New Roman"/>
            <w:iCs/>
            <w:color w:val="000000" w:themeColor="text1"/>
          </w:rPr>
          <w:delText xml:space="preserve">which </w:delText>
        </w:r>
      </w:del>
      <w:ins w:id="140" w:author="RPK" w:date="2022-03-17T09:14:00Z">
        <w:r w:rsidR="00094D4E">
          <w:rPr>
            <w:rFonts w:ascii="Times New Roman" w:eastAsia="Times New Roman" w:hAnsi="Times New Roman" w:cs="Times New Roman"/>
            <w:iCs/>
            <w:color w:val="000000" w:themeColor="text1"/>
          </w:rPr>
          <w:t>that</w:t>
        </w:r>
        <w:r w:rsidR="00094D4E" w:rsidRPr="006C5D76">
          <w:rPr>
            <w:rFonts w:ascii="Times New Roman" w:eastAsia="Times New Roman" w:hAnsi="Times New Roman" w:cs="Times New Roman"/>
            <w:iCs/>
            <w:color w:val="000000" w:themeColor="text1"/>
          </w:rPr>
          <w:t xml:space="preserve"> </w:t>
        </w:r>
      </w:ins>
      <w:del w:id="141" w:author="RPK" w:date="2022-03-17T09:14:00Z">
        <w:r w:rsidR="00AC0EF6" w:rsidRPr="006C5D76" w:rsidDel="005B6CE5">
          <w:rPr>
            <w:rFonts w:ascii="Times New Roman" w:eastAsia="Times New Roman" w:hAnsi="Times New Roman" w:cs="Times New Roman"/>
            <w:iCs/>
            <w:color w:val="000000" w:themeColor="text1"/>
          </w:rPr>
          <w:delText>cannot be</w:delText>
        </w:r>
      </w:del>
      <w:ins w:id="142" w:author="RPK" w:date="2022-03-17T09:14:00Z">
        <w:r w:rsidR="005B6CE5">
          <w:rPr>
            <w:rFonts w:ascii="Times New Roman" w:eastAsia="Times New Roman" w:hAnsi="Times New Roman" w:cs="Times New Roman"/>
            <w:iCs/>
            <w:color w:val="000000" w:themeColor="text1"/>
          </w:rPr>
          <w:t>are</w:t>
        </w:r>
      </w:ins>
      <w:r w:rsidR="00AC0EF6" w:rsidRPr="006C5D76">
        <w:rPr>
          <w:rFonts w:ascii="Times New Roman" w:eastAsia="Times New Roman" w:hAnsi="Times New Roman" w:cs="Times New Roman"/>
          <w:iCs/>
          <w:color w:val="000000" w:themeColor="text1"/>
        </w:rPr>
        <w:t xml:space="preserve"> morphologically </w:t>
      </w:r>
      <w:del w:id="143" w:author="RPK" w:date="2022-03-17T09:14:00Z">
        <w:r w:rsidR="00AC0EF6" w:rsidRPr="006C5D76" w:rsidDel="005B6CE5">
          <w:rPr>
            <w:rFonts w:ascii="Times New Roman" w:eastAsia="Times New Roman" w:hAnsi="Times New Roman" w:cs="Times New Roman"/>
            <w:iCs/>
            <w:color w:val="000000" w:themeColor="text1"/>
          </w:rPr>
          <w:delText>identified</w:delText>
        </w:r>
      </w:del>
      <w:ins w:id="144" w:author="RPK" w:date="2022-03-17T09:14:00Z">
        <w:r w:rsidR="005B6CE5">
          <w:rPr>
            <w:rFonts w:ascii="Times New Roman" w:eastAsia="Times New Roman" w:hAnsi="Times New Roman" w:cs="Times New Roman"/>
            <w:iCs/>
            <w:color w:val="000000" w:themeColor="text1"/>
          </w:rPr>
          <w:t>indistinguishable</w:t>
        </w:r>
      </w:ins>
      <w:r w:rsidR="00AC0EF6">
        <w:rPr>
          <w:rFonts w:ascii="Times New Roman" w:eastAsia="Times New Roman" w:hAnsi="Times New Roman" w:cs="Times New Roman"/>
          <w:iCs/>
          <w:color w:val="000000" w:themeColor="text1"/>
        </w:rPr>
        <w:t xml:space="preserve">, </w:t>
      </w:r>
      <w:r w:rsidR="00DC3F52">
        <w:rPr>
          <w:rFonts w:ascii="Times New Roman" w:eastAsia="Times New Roman" w:hAnsi="Times New Roman" w:cs="Times New Roman"/>
          <w:iCs/>
          <w:color w:val="000000" w:themeColor="text1"/>
        </w:rPr>
        <w:t>and</w:t>
      </w:r>
      <w:r w:rsidR="00AC0EF6">
        <w:rPr>
          <w:rFonts w:ascii="Times New Roman" w:eastAsia="Times New Roman" w:hAnsi="Times New Roman" w:cs="Times New Roman"/>
          <w:iCs/>
          <w:color w:val="000000" w:themeColor="text1"/>
        </w:rPr>
        <w:t xml:space="preserve"> since they </w:t>
      </w:r>
      <w:del w:id="145" w:author="RPK" w:date="2022-03-17T09:14:00Z">
        <w:r w:rsidR="00AC0EF6" w:rsidDel="007D348E">
          <w:rPr>
            <w:rFonts w:ascii="Times New Roman" w:eastAsia="Times New Roman" w:hAnsi="Times New Roman" w:cs="Times New Roman"/>
            <w:iCs/>
            <w:color w:val="000000" w:themeColor="text1"/>
          </w:rPr>
          <w:delText xml:space="preserve">displayed </w:delText>
        </w:r>
      </w:del>
      <w:ins w:id="146" w:author="RPK" w:date="2022-03-17T09:14:00Z">
        <w:r w:rsidR="007D348E">
          <w:rPr>
            <w:rFonts w:ascii="Times New Roman" w:eastAsia="Times New Roman" w:hAnsi="Times New Roman" w:cs="Times New Roman"/>
            <w:iCs/>
            <w:color w:val="000000" w:themeColor="text1"/>
          </w:rPr>
          <w:t xml:space="preserve">showed dramatically </w:t>
        </w:r>
      </w:ins>
      <w:del w:id="147" w:author="RPK" w:date="2022-03-17T09:14:00Z">
        <w:r w:rsidR="00AC0EF6" w:rsidDel="009E0C40">
          <w:rPr>
            <w:rFonts w:ascii="Times New Roman" w:eastAsia="Times New Roman" w:hAnsi="Times New Roman" w:cs="Times New Roman"/>
            <w:iCs/>
            <w:color w:val="000000" w:themeColor="text1"/>
          </w:rPr>
          <w:delText xml:space="preserve">distinct </w:delText>
        </w:r>
      </w:del>
      <w:ins w:id="148" w:author="RPK" w:date="2022-03-17T09:14:00Z">
        <w:r w:rsidR="009E0C40">
          <w:rPr>
            <w:rFonts w:ascii="Times New Roman" w:eastAsia="Times New Roman" w:hAnsi="Times New Roman" w:cs="Times New Roman"/>
            <w:iCs/>
            <w:color w:val="000000" w:themeColor="text1"/>
          </w:rPr>
          <w:t xml:space="preserve">different </w:t>
        </w:r>
      </w:ins>
      <w:ins w:id="149" w:author="RPK" w:date="2022-03-17T09:13:00Z">
        <w:r w:rsidR="00BE57BE">
          <w:rPr>
            <w:rFonts w:ascii="Times New Roman" w:eastAsia="Times New Roman" w:hAnsi="Times New Roman" w:cs="Times New Roman"/>
            <w:iCs/>
            <w:color w:val="000000" w:themeColor="text1"/>
          </w:rPr>
          <w:t xml:space="preserve">ecological </w:t>
        </w:r>
      </w:ins>
      <w:r w:rsidR="00AC0EF6">
        <w:rPr>
          <w:rFonts w:ascii="Times New Roman" w:eastAsia="Times New Roman" w:hAnsi="Times New Roman" w:cs="Times New Roman"/>
          <w:iCs/>
          <w:color w:val="000000" w:themeColor="text1"/>
        </w:rPr>
        <w:t>patterns across the samples</w:t>
      </w:r>
      <w:ins w:id="150" w:author="RPK" w:date="2022-03-17T09:13:00Z">
        <w:r w:rsidR="00BE57BE">
          <w:rPr>
            <w:rFonts w:ascii="Times New Roman" w:eastAsia="Times New Roman" w:hAnsi="Times New Roman" w:cs="Times New Roman"/>
            <w:iCs/>
            <w:color w:val="000000" w:themeColor="text1"/>
          </w:rPr>
          <w:t xml:space="preserve">, we treated them </w:t>
        </w:r>
      </w:ins>
      <w:del w:id="151" w:author="RPK" w:date="2022-03-17T09:13:00Z">
        <w:r w:rsidR="00AC0EF6" w:rsidDel="00BE57BE">
          <w:rPr>
            <w:rFonts w:ascii="Times New Roman" w:eastAsia="Times New Roman" w:hAnsi="Times New Roman" w:cs="Times New Roman"/>
            <w:iCs/>
            <w:color w:val="000000" w:themeColor="text1"/>
          </w:rPr>
          <w:delText xml:space="preserve">; they were considered </w:delText>
        </w:r>
      </w:del>
      <w:r w:rsidR="00AC0EF6">
        <w:rPr>
          <w:rFonts w:ascii="Times New Roman" w:eastAsia="Times New Roman" w:hAnsi="Times New Roman" w:cs="Times New Roman"/>
          <w:iCs/>
          <w:color w:val="000000" w:themeColor="text1"/>
        </w:rPr>
        <w:t>separately</w:t>
      </w:r>
      <w:r w:rsidR="006C5D76">
        <w:rPr>
          <w:rFonts w:ascii="Times New Roman" w:eastAsia="Times New Roman" w:hAnsi="Times New Roman" w:cs="Times New Roman"/>
          <w:iCs/>
          <w:color w:val="000000" w:themeColor="text1"/>
        </w:rPr>
        <w:t>.</w:t>
      </w:r>
      <w:r w:rsidR="00DC3F52">
        <w:rPr>
          <w:rFonts w:ascii="Times New Roman" w:eastAsia="Times New Roman" w:hAnsi="Times New Roman" w:cs="Times New Roman"/>
          <w:iCs/>
          <w:color w:val="000000" w:themeColor="text1"/>
        </w:rPr>
        <w:t xml:space="preserve"> </w:t>
      </w:r>
    </w:p>
    <w:p w14:paraId="359F2CD6" w14:textId="52A57B63" w:rsidR="00A97C2F" w:rsidRDefault="00116A05" w:rsidP="00116A05">
      <w:pPr>
        <w:spacing w:line="480" w:lineRule="auto"/>
        <w:rPr>
          <w:rFonts w:ascii="Times New Roman" w:eastAsia="Times New Roman" w:hAnsi="Times New Roman" w:cs="Times New Roman"/>
          <w:iCs/>
          <w:color w:val="000000" w:themeColor="text1"/>
        </w:rPr>
      </w:pPr>
      <w:r w:rsidRPr="00116A05">
        <w:rPr>
          <w:rFonts w:ascii="Times New Roman" w:eastAsia="Times New Roman" w:hAnsi="Times New Roman" w:cs="Times New Roman"/>
          <w:iCs/>
          <w:color w:val="000000" w:themeColor="text1"/>
        </w:rPr>
        <w:tab/>
        <w:t xml:space="preserve">Independent </w:t>
      </w:r>
      <w:del w:id="152" w:author="RPK" w:date="2022-03-17T09:14:00Z">
        <w:r w:rsidR="00AC0EF6" w:rsidDel="00196952">
          <w:rPr>
            <w:rFonts w:ascii="Times New Roman" w:eastAsia="Times New Roman" w:hAnsi="Times New Roman" w:cs="Times New Roman"/>
            <w:iCs/>
            <w:color w:val="000000" w:themeColor="text1"/>
          </w:rPr>
          <w:delText xml:space="preserve">microscopy </w:delText>
        </w:r>
      </w:del>
      <w:ins w:id="153" w:author="RPK" w:date="2022-03-17T09:14:00Z">
        <w:r w:rsidR="00196952">
          <w:rPr>
            <w:rFonts w:ascii="Times New Roman" w:eastAsia="Times New Roman" w:hAnsi="Times New Roman" w:cs="Times New Roman"/>
            <w:iCs/>
            <w:color w:val="000000" w:themeColor="text1"/>
          </w:rPr>
          <w:t>microscopy-</w:t>
        </w:r>
      </w:ins>
      <w:r w:rsidR="00AC0EF6">
        <w:rPr>
          <w:rFonts w:ascii="Times New Roman" w:eastAsia="Times New Roman" w:hAnsi="Times New Roman" w:cs="Times New Roman"/>
          <w:iCs/>
          <w:color w:val="000000" w:themeColor="text1"/>
        </w:rPr>
        <w:t xml:space="preserve">count </w:t>
      </w:r>
      <w:r w:rsidRPr="00116A05">
        <w:rPr>
          <w:rFonts w:ascii="Times New Roman" w:eastAsia="Times New Roman" w:hAnsi="Times New Roman" w:cs="Times New Roman"/>
          <w:iCs/>
          <w:color w:val="000000" w:themeColor="text1"/>
        </w:rPr>
        <w:t xml:space="preserve">data </w:t>
      </w:r>
      <w:r w:rsidR="00C87BAE">
        <w:rPr>
          <w:rFonts w:ascii="Times New Roman" w:eastAsia="Times New Roman" w:hAnsi="Times New Roman" w:cs="Times New Roman"/>
          <w:iCs/>
          <w:color w:val="000000" w:themeColor="text1"/>
        </w:rPr>
        <w:t xml:space="preserve">from paired, matching </w:t>
      </w:r>
      <w:del w:id="154" w:author="RPK" w:date="2022-03-17T09:15:00Z">
        <w:r w:rsidR="00C87BAE" w:rsidDel="00196952">
          <w:rPr>
            <w:rFonts w:ascii="Times New Roman" w:eastAsia="Times New Roman" w:hAnsi="Times New Roman" w:cs="Times New Roman"/>
            <w:iCs/>
            <w:color w:val="000000" w:themeColor="text1"/>
          </w:rPr>
          <w:delText xml:space="preserve">formalin </w:delText>
        </w:r>
      </w:del>
      <w:ins w:id="155" w:author="RPK" w:date="2022-03-17T09:15:00Z">
        <w:r w:rsidR="00196952">
          <w:rPr>
            <w:rFonts w:ascii="Times New Roman" w:eastAsia="Times New Roman" w:hAnsi="Times New Roman" w:cs="Times New Roman"/>
            <w:iCs/>
            <w:color w:val="000000" w:themeColor="text1"/>
          </w:rPr>
          <w:t>formalin-</w:t>
        </w:r>
      </w:ins>
      <w:r w:rsidR="00C87BAE">
        <w:rPr>
          <w:rFonts w:ascii="Times New Roman" w:eastAsia="Times New Roman" w:hAnsi="Times New Roman" w:cs="Times New Roman"/>
          <w:iCs/>
          <w:color w:val="000000" w:themeColor="text1"/>
        </w:rPr>
        <w:t xml:space="preserve">preserved samples </w:t>
      </w:r>
      <w:r w:rsidRPr="00116A05">
        <w:rPr>
          <w:rFonts w:ascii="Times New Roman" w:eastAsia="Times New Roman" w:hAnsi="Times New Roman" w:cs="Times New Roman"/>
          <w:iCs/>
          <w:color w:val="000000" w:themeColor="text1"/>
        </w:rPr>
        <w:t xml:space="preserve">consisted of 9,610 larvae sorted across 84 jars. From </w:t>
      </w:r>
      <w:del w:id="156" w:author="RPK" w:date="2022-03-17T09:15:00Z">
        <w:r w:rsidRPr="00116A05" w:rsidDel="000E5F75">
          <w:rPr>
            <w:rFonts w:ascii="Times New Roman" w:eastAsia="Times New Roman" w:hAnsi="Times New Roman" w:cs="Times New Roman"/>
            <w:iCs/>
            <w:color w:val="000000" w:themeColor="text1"/>
          </w:rPr>
          <w:delText xml:space="preserve">this </w:delText>
        </w:r>
      </w:del>
      <w:ins w:id="157" w:author="RPK" w:date="2022-03-17T09:15:00Z">
        <w:r w:rsidR="000E5F75">
          <w:rPr>
            <w:rFonts w:ascii="Times New Roman" w:eastAsia="Times New Roman" w:hAnsi="Times New Roman" w:cs="Times New Roman"/>
            <w:iCs/>
            <w:color w:val="000000" w:themeColor="text1"/>
          </w:rPr>
          <w:t>these</w:t>
        </w:r>
        <w:r w:rsidR="000E5F75" w:rsidRPr="00116A05">
          <w:rPr>
            <w:rFonts w:ascii="Times New Roman" w:eastAsia="Times New Roman" w:hAnsi="Times New Roman" w:cs="Times New Roman"/>
            <w:iCs/>
            <w:color w:val="000000" w:themeColor="text1"/>
          </w:rPr>
          <w:t xml:space="preserve"> </w:t>
        </w:r>
      </w:ins>
      <w:r w:rsidRPr="00116A05">
        <w:rPr>
          <w:rFonts w:ascii="Times New Roman" w:eastAsia="Times New Roman" w:hAnsi="Times New Roman" w:cs="Times New Roman"/>
          <w:iCs/>
          <w:color w:val="000000" w:themeColor="text1"/>
        </w:rPr>
        <w:t>data</w:t>
      </w:r>
      <w:r w:rsidR="00AC0EF6">
        <w:rPr>
          <w:rFonts w:ascii="Times New Roman" w:eastAsia="Times New Roman" w:hAnsi="Times New Roman" w:cs="Times New Roman"/>
          <w:iCs/>
          <w:color w:val="000000" w:themeColor="text1"/>
        </w:rPr>
        <w:t>,</w:t>
      </w:r>
      <w:r w:rsidRPr="00116A05">
        <w:rPr>
          <w:rFonts w:ascii="Times New Roman" w:eastAsia="Times New Roman" w:hAnsi="Times New Roman" w:cs="Times New Roman"/>
          <w:iCs/>
          <w:color w:val="000000" w:themeColor="text1"/>
        </w:rPr>
        <w:t xml:space="preserve"> we classified a total of 92 unique taxa including 76 </w:t>
      </w:r>
      <w:del w:id="158" w:author="RPK" w:date="2022-03-17T09:15:00Z">
        <w:r w:rsidRPr="00116A05" w:rsidDel="008807CC">
          <w:rPr>
            <w:rFonts w:ascii="Times New Roman" w:eastAsia="Times New Roman" w:hAnsi="Times New Roman" w:cs="Times New Roman"/>
            <w:iCs/>
            <w:color w:val="000000" w:themeColor="text1"/>
          </w:rPr>
          <w:delText xml:space="preserve">species </w:delText>
        </w:r>
      </w:del>
      <w:ins w:id="159" w:author="RPK" w:date="2022-03-17T09:15:00Z">
        <w:r w:rsidR="008807CC" w:rsidRPr="00116A05">
          <w:rPr>
            <w:rFonts w:ascii="Times New Roman" w:eastAsia="Times New Roman" w:hAnsi="Times New Roman" w:cs="Times New Roman"/>
            <w:iCs/>
            <w:color w:val="000000" w:themeColor="text1"/>
          </w:rPr>
          <w:t>species</w:t>
        </w:r>
        <w:r w:rsidR="008807CC">
          <w:rPr>
            <w:rFonts w:ascii="Times New Roman" w:eastAsia="Times New Roman" w:hAnsi="Times New Roman" w:cs="Times New Roman"/>
            <w:iCs/>
            <w:color w:val="000000" w:themeColor="text1"/>
          </w:rPr>
          <w:t>-</w:t>
        </w:r>
      </w:ins>
      <w:r w:rsidRPr="00116A05">
        <w:rPr>
          <w:rFonts w:ascii="Times New Roman" w:eastAsia="Times New Roman" w:hAnsi="Times New Roman" w:cs="Times New Roman"/>
          <w:iCs/>
          <w:color w:val="000000" w:themeColor="text1"/>
        </w:rPr>
        <w:t xml:space="preserve">level assignments and 16 </w:t>
      </w:r>
      <w:del w:id="160" w:author="RPK" w:date="2022-03-17T09:15:00Z">
        <w:r w:rsidRPr="00116A05" w:rsidDel="008807CC">
          <w:rPr>
            <w:rFonts w:ascii="Times New Roman" w:eastAsia="Times New Roman" w:hAnsi="Times New Roman" w:cs="Times New Roman"/>
            <w:iCs/>
            <w:color w:val="000000" w:themeColor="text1"/>
          </w:rPr>
          <w:delText xml:space="preserve">genus </w:delText>
        </w:r>
      </w:del>
      <w:ins w:id="161" w:author="RPK" w:date="2022-03-17T09:15:00Z">
        <w:r w:rsidR="008807CC" w:rsidRPr="00116A05">
          <w:rPr>
            <w:rFonts w:ascii="Times New Roman" w:eastAsia="Times New Roman" w:hAnsi="Times New Roman" w:cs="Times New Roman"/>
            <w:iCs/>
            <w:color w:val="000000" w:themeColor="text1"/>
          </w:rPr>
          <w:t>genus</w:t>
        </w:r>
        <w:r w:rsidR="008807CC">
          <w:rPr>
            <w:rFonts w:ascii="Times New Roman" w:eastAsia="Times New Roman" w:hAnsi="Times New Roman" w:cs="Times New Roman"/>
            <w:iCs/>
            <w:color w:val="000000" w:themeColor="text1"/>
          </w:rPr>
          <w:t>-</w:t>
        </w:r>
      </w:ins>
      <w:r w:rsidRPr="00116A05">
        <w:rPr>
          <w:rFonts w:ascii="Times New Roman" w:eastAsia="Times New Roman" w:hAnsi="Times New Roman" w:cs="Times New Roman"/>
          <w:iCs/>
          <w:color w:val="000000" w:themeColor="text1"/>
        </w:rPr>
        <w:t>level assignments.</w:t>
      </w:r>
    </w:p>
    <w:p w14:paraId="1C65A186" w14:textId="172B3B31" w:rsidR="002E33CB" w:rsidRDefault="000B1DC4" w:rsidP="00643803">
      <w:pPr>
        <w:spacing w:line="480" w:lineRule="auto"/>
        <w:ind w:firstLine="720"/>
        <w:rPr>
          <w:rFonts w:ascii="Times New Roman" w:eastAsia="Times New Roman" w:hAnsi="Times New Roman" w:cs="Times New Roman"/>
        </w:rPr>
      </w:pPr>
      <w:del w:id="162" w:author="RPK" w:date="2022-03-17T09:16:00Z">
        <w:r w:rsidDel="0084026E">
          <w:rPr>
            <w:rFonts w:ascii="Times New Roman" w:eastAsia="Times New Roman" w:hAnsi="Times New Roman" w:cs="Times New Roman"/>
          </w:rPr>
          <w:delText>We then applied a joint Bayesian model to</w:delText>
        </w:r>
      </w:del>
      <w:ins w:id="163" w:author="RPK" w:date="2022-03-17T09:16:00Z">
        <w:r w:rsidR="0084026E">
          <w:rPr>
            <w:rFonts w:ascii="Times New Roman" w:eastAsia="Times New Roman" w:hAnsi="Times New Roman" w:cs="Times New Roman"/>
          </w:rPr>
          <w:t>We</w:t>
        </w:r>
      </w:ins>
      <w:r>
        <w:rPr>
          <w:rFonts w:ascii="Times New Roman" w:eastAsia="Times New Roman" w:hAnsi="Times New Roman" w:cs="Times New Roman"/>
        </w:rPr>
        <w:t xml:space="preserve"> estimate</w:t>
      </w:r>
      <w:ins w:id="164" w:author="RPK" w:date="2022-03-17T09:16:00Z">
        <w:r w:rsidR="0084026E">
          <w:rPr>
            <w:rFonts w:ascii="Times New Roman" w:eastAsia="Times New Roman" w:hAnsi="Times New Roman" w:cs="Times New Roman"/>
          </w:rPr>
          <w:t>d</w:t>
        </w:r>
      </w:ins>
      <w:r>
        <w:rPr>
          <w:rFonts w:ascii="Times New Roman" w:eastAsia="Times New Roman" w:hAnsi="Times New Roman" w:cs="Times New Roman"/>
        </w:rPr>
        <w:t xml:space="preserve"> species-specific larval fish abundances, where observations from the two different datasets—ichthyoplankton microscopy counts and taxon-specific DNA sequence-read counts from the MiFish</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Science","id":"ITEM-1","issue":"7","issued":{"date-parts":[["2015","6","29"]]},"language":"en","note":"From Duplicate 2 (MiFish, a set of universal PCR primers for metabarcoding environmental DNA from fishes: detection of more than 230 subtropical marine species - Miya, Masaki; Sato, Y; Fukunaga, T; Sado, T; Poulsen, J Y; Sato, K; Minamoto, T; Yamamoto, S; Yamanaka, H; Araki, H; Kondoh, M; Iwasaki, W)\n\ndoi: 10.1098/rsos.150088","page":"150088","publisher":"The Royal Society","title":"MiFish, a set of universal PCR primers for metabarcoding environmental DNA from fishes: Detection of more than 230 subtropical marine species","type":"article-journal","volume":"2"},"uris":["http://www.mendeley.com/documents/?uuid=d038e046-8ba2-4525-aad0-8336af284b73"]}],"mendeley":{"formattedCitation":"(&lt;i&gt;31&lt;/i&gt;)","manualFormatting":" (32)","plainTextFormattedCitation":"(31)","previouslyFormattedCitation":"(&lt;i&gt;31&lt;/i&gt;)"},"properties":{"noteIndex":0},"schema":"https://github.com/citation-style-language/schema/raw/master/csl-citation.json"}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32</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t>
      </w:r>
      <w:commentRangeStart w:id="165"/>
      <w:r>
        <w:rPr>
          <w:rFonts w:ascii="Times New Roman" w:eastAsia="Times New Roman" w:hAnsi="Times New Roman" w:cs="Times New Roman"/>
        </w:rPr>
        <w:t>PCR primer set—were treated as arising from a common set of true abundances in the environment</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{"citationItems":[{"id":"ITEM-1","itemData":{"DOI":"10.1038/s41598-019-48546-x","ISSN":"20452322","PMID":"31431641","abstract":"As environmental DNA (eDNA) studies have grown in popularity for use in ecological applications, it has become clear that their results differ in significant ways from those of traditional, non-PCR-based surveys. In general, eDNA studies that rely on amplicon sequencing may detect hundreds of species present in a sampled environment, but the resulting species composition can be idiosyncratic, reflecting species’ true biomass abundances poorly or not at all. Here, we use a set of simulations to develop a mechanistic understanding of the processes leading to the kinds of results common in mixed-template PCR-based (metabarcoding) studies. In particular, we focus on the effects of PCR cycle number and primer amplification efficiency on the results of diversity metrics in sequencing studies. We then show that proportional indices of amplicon reads capture trends in taxon biomass with high accuracy, particularly where amplification efficiency is high (median correlation up to 0.97). Our results explain much of the observed behavior of PCR-based studies, and lead to recommendations for best practices in the field.","author":[{"dropping-particle":"","family":"Kelly","given":"Ryan P.","non-dropping-particle":"","parse-names":false,"suffix":""},{"dropping-particle":"","family":"Shelton","given":"Andrew Olaf","non-dropping-particle":"","parse-names":false,"suffix":""},{"dropping-particle":"","family":"Gallego","given":"Ramón","non-dropping-particle":"","parse-names":false,"suffix":""}],"container-title":"Scientific Reports","id":"ITEM-1","issue":"1","issued":{"date-parts":[["2019"]]},"page":"1-14","publisher":"Nature Publishing Group","title":"Understanding PCR Processes to Draw Meaningful Conclusions from Environmental DNA Studies","type":"article-journal","volume":"9"},"uris":["http://www.mendeley.com/documents/?uuid=daaa96b9-1644-46f7-bf30-95a34efb76c1"]}],"mendeley":{"formattedCitation":"(&lt;i&gt;32&lt;/i&gt;)","manualFormatting":" (33)","plainTextFormattedCitation":"(32)","previouslyFormattedCitation":"(&lt;i&gt;32&lt;/i&gt;)"},"properties":{"noteIndex":0},"schema":"https://github.com/citation-style-language/schema/raw/master/csl-citation.json"}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33</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t>
      </w:r>
      <w:r w:rsidR="00C87BAE">
        <w:rPr>
          <w:rFonts w:ascii="Times New Roman" w:eastAsia="Times New Roman" w:hAnsi="Times New Roman" w:cs="Times New Roman"/>
        </w:rPr>
        <w:t>Underlying this mechanistic modeling framework is a deterministic equation approximating the PCR reaction that links observed sequence reads and morphological counts (See Supplement 2)</w:t>
      </w:r>
      <w:r w:rsidR="00C87BAE" w:rsidRPr="00C87BAE">
        <w:rPr>
          <w:rFonts w:ascii="Times New Roman" w:eastAsia="Times New Roman" w:hAnsi="Times New Roman" w:cs="Times New Roman"/>
        </w:rPr>
        <w:t xml:space="preserve"> </w:t>
      </w:r>
      <w:r w:rsidR="00C87BAE">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{"citationItems":[{"id":"ITEM-1","itemData":{"DOI":"10.1038/s41598-019-48546-x","ISSN":"20452322","PMID":"31431641","abstract":"As environmental DNA (eDNA) studies have grown in popularity for use in ecological applications, it has become clear that their results differ in significant ways from those of traditional, non-PCR-based surveys. In general, eDNA studies that rely on amplicon sequencing may detect hundreds of species present in a sampled environment, but the resulting species composition can be idiosyncratic, reflecting species’ true biomass abundances poorly or not at all. Here, we use a set of simulations to develop a mechanistic understanding of the processes leading to the kinds of results common in mixed-template PCR-based (metabarcoding) studies. In particular, we focus on the effects of PCR cycle number and primer amplification efficiency on the results of diversity metrics in sequencing studies. We then show that proportional indices of amplicon reads capture trends in taxon biomass with high accuracy, particularly where amplification efficiency is high (median correlation up to 0.97). Our results explain much of the observed behavior of PCR-based studies, and lead to recommendations for best practices in the field.","author":[{"dropping-particle":"","family":"Kelly","given":"Ryan P.","non-dropping-particle":"","parse-names":false,"suffix":""},{"dropping-particle":"","family":"Shelton","given":"Andrew Olaf","non-dropping-particle":"","parse-names":false,"suffix":""},{"dropping-particle":"","family":"Gallego","given":"Ramón","non-dropping-particle":"","parse-names":false,"suffix":""}],"container-title":"Scientific Reports","id":"ITEM-1","issue":"1","issued":{"date-parts":[["2019"]]},"page":"1-14","publisher":"Nature Publishing Group","title":"Understanding PCR Processes to Draw Meaningful Conclusions from Environmental DNA Studies","type":"article-journal","volume":"9"},"uris":["http://www.mendeley.com/documents/?uuid=daaa96b9-1644-46f7-bf30-95a34efb76c1"]},{"id":"ITEM-2","itemData":{"DOI":"10.7554/eLife.46923","ISSN":"2050084X","PMID":"31502536","abstract":"Marker-gene and metagenomic sequencing have profoundly expanded our ability to measure biological communities. But the measurements they provide differ from the truth, often dramatically, because these experiments are biased toward detecting some taxa over others. This experimental bias makes the taxon or gene abundances measured by different protocols quantitatively incomparable and can lead to spurious biological conclusions. We propose a mathematical model for how bias distorts community measurements based on the properties of real experiments. We validate this model with 16S rRNA gene and shotgun metagenomics data from defined bacterial communities. Our model better fits the experimental data despite being simpler than previous models. We illustrate how our model can be used to evaluate protocols, to understand the effect of bias on downstream statistical analyses, and to measure and correct bias given suitable calibration controls. These results illuminate new avenues toward truly quantitative and reproducible metagenomics measurements.","author":[{"dropping-particle":"","family":"McLaren","given":"Michael R.","non-dropping-particle":"","parse-names":false,"suffix":""},{"dropping-particle":"","family":"Willis","given":"Amy D.","non-dropping-particle":"","parse-names":false,"suffix":""},{"dropping-particle":"","family":"Callahan","given":"Benjamin J.","non-dropping-particle":"","parse-names":false,"suffix":""}],"container-title":"eLife","id":"ITEM-2","issued":{"date-parts":[["2019"]]},"page":"e46923","publisher":"eLife Sciences Publications Limited","title":"Consistent and correctable bias in metagenomic sequencing experiments","type":"article-journal","volume":"8"},"uris":["http://www.mendeley.com/documents/?uuid=e896993a-b325-41c9-ac1e-a9211e4af8d0"]},{"id":"ITEM-3","itemData":{"DOI":"10.1371/journal.pcbi.1009113","ISSN":"15537358","PMID":"34228723","abstract":"PCR amplification plays an integral role in the measurement of mixed microbial communities via high-throughput DNA sequencing of the 16S ribosomal RNA (rRNA) gene. Yet PCR is also known to introduce multiple forms of bias in 16S rRNA studies. Here we present a paired modeling and experimental approach to characterize and mitigate PCR NPM-bias (PCR bias from non-primer-mismatch sources) in microbiota surveys. We use experimental data from mock bacterial communities to validate our approach and human gut microbiota samples to characterize PCR NPM-bias under real-world conditions. Our results suggest that PCR NPM-bias can skew estimates of microbial relative abundances by a factor of 4 or more, but that this bias can be mitigated using log-ratio linear models.","author":[{"dropping-particle":"","family":"Silverman","given":"Justin D.","non-dropping-particle":"","parse-names":false,"suffix":""},{"dropping-particle":"","family":"Bloom","given":"Rachael J.","non-dropping-particle":"","parse-names":false,"suffix":""},{"dropping-particle":"","family":"Jiang","given":"Sharon","non-dropping-particle":"","parse-names":false,"suffix":""},{"dropping-particle":"","family":"Durand","given":"Heather K.","non-dropping-particle":"","parse-names":false,"suffix":""},{"dropping-particle":"","family":"Dallow","given":"Eric","non-dropping-particle":"","parse-names":false,"suffix":""},{"dropping-particle":"","family":"Mukherjee","given":"Sayan","non-dropping-particle":"","parse-names":false,"suffix":""},{"dropping-particle":"","family":"David","given":"Lawrence A.","non-dropping-particle":"","parse-names":false,"suffix":""}],"container-title":"PLoS Computational Biology","id":"ITEM-3","issue":"7","issued":{"date-parts":[["2021"]]},"page":"e1009113","publisher":"Public Library of Science San Francisco, CA USA","title":"Measuring and mitigating PCR bias in microbiota datasets","type":"article-journal","volume":"17"},"uris":["http://www.mendeley.com/documents/?uuid=aeb9a299-669d-4593-a9da-3af60d763c0c"]},{"id":"ITEM-4","itemData":{"DOI":"10.3389/fmicb.2017.02224","ISSN":"1664302X","abstract":"Datasets collected by high-throughput sequencing (HTS) of 16S rRNA gene amplimers, metagenomes or metatranscriptomes are commonplace and being used to study human disease states, ecological differences between sites, and the built environment. There is increasing awareness that microbiome datasets generated by HTS are compositional because they have an arbitrary total imposed by the instrument. However, many investigators are either unaware of this or assume specific properties of the compositional data. The purpose of this review is to alert investigators to the dangers inherent in ignoring the compositional nature of the data, and point out that HTS datasets derived from microbiome studies can and should be treated as compositions at all stages of analysis. We briefly introduce compositional data, illustrate the pathologies that occur when compositional data are analyzed inappropriately, and finally give guidance and point to resources and examples for the analysis of microbiome datasets using compositional data analysis.","author":[{"dropping-particle":"","family":"Gloor","given":"Gregory B.","non-dropping-particle":"","parse-names":false,"suffix":""},{"dropping-particle":"","family":"Macklaim","given":"Jean M.","non-dropping-particle":"","parse-names":false,"suffix":""},{"dropping-particle":"","family":"Pawlowsky-Glahn","given":"Vera","non-dropping-particle":"","parse-names":false,"suffix":""},{"dropping-particle":"","family":"Egozcue","given":"Juan J.","non-dropping-particle":"","parse-names":false,"suffix":""}],"container-title":"Frontiers in Microbiology","id":"ITEM-4","issue":"NOV","issued":{"date-parts":[["2017"]]},"page":"2224","publisher":"Frontiers","title":"Microbiome datasets are compositional: And this is not optional","type":"article-journal","volume":"8"},"uris":["http://www.mendeley.com/documents/?uuid=06926d89-01dc-4801-808d-46d5d2e036f2"]},{"id":"ITEM-5","itemData":{"ISSN":"2631-9268","abstract":"Measurements in sequencing studies are mostly based on counts. There is a lack of theoretical developments for the analysis and modelling of this type of data. Some thoughts in this direction are presented, which might serve as a seed. The main issues addressed are the compositional character of multino-mial probabilities and the corresponding representation in orthogonal (isometric) coordinates, and modelling distributions for sequencing data taking into account possible effects of amplification techniques.","author":[{"dropping-particle":"","family":"Jos´","given":"Juan José","non-dropping-particle":"","parse-names":false,"suffix":""},{"dropping-particle":"","family":"Egozcue","given":"José","non-dropping-particle":"","parse-names":false,"suffix":""},{"dropping-particle":"","family":"Graffelman","given":"Jan","non-dropping-particle":"","parse-names":false,"suffix":""},{"dropping-particle":"","family":"Ortego","given":"M Isabel","non-dropping-particle":"","parse-names":false,"suffix":""},{"dropping-particle":"","family":"Pawlowsky-Glahn","given":"Vera","non-dropping-particle":"","parse-names":false,"suffix":""}],"container-title":"NAR Genomics and Bioinformatics","id":"ITEM-5","issue":"4","issued":{"date-parts":[["2020"]]},"page":"1-10","publisher":"Oxford University Press","title":"Some thoughts on counts in sequencing studies","type":"article-journal","volume":"2"},"uris":["http://www.mendeley.com/documents/?uuid=d6d32585-691d-439e-a4f5-a09c704ee972"]}],"mendeley":{"formattedCitation":"(&lt;i&gt;32&lt;/i&gt;–&lt;i&gt;36&lt;/i&gt;)","plainTextFormattedCitation":"(32–36)","previouslyFormattedCitation":"(&lt;i&gt;32&lt;/i&gt;–&lt;i&gt;36&lt;/i&gt;)"},"properties":{"noteIndex":0},"schema":"https://github.com/citation-style-language/schema/raw/master/csl-citation.json"}</w:instrText>
      </w:r>
      <w:r w:rsidR="00C87BAE">
        <w:rPr>
          <w:rFonts w:ascii="Times New Roman" w:eastAsia="Times New Roman" w:hAnsi="Times New Roman" w:cs="Times New Roman"/>
        </w:rPr>
        <w:fldChar w:fldCharType="separate"/>
      </w:r>
      <w:r w:rsidR="00C87BAE" w:rsidRPr="00C87BAE">
        <w:rPr>
          <w:rFonts w:ascii="Times New Roman" w:eastAsia="Times New Roman" w:hAnsi="Times New Roman" w:cs="Times New Roman"/>
          <w:noProof/>
        </w:rPr>
        <w:t>(</w:t>
      </w:r>
      <w:r w:rsidR="00C87BAE" w:rsidRPr="00C87BAE">
        <w:rPr>
          <w:rFonts w:ascii="Times New Roman" w:eastAsia="Times New Roman" w:hAnsi="Times New Roman" w:cs="Times New Roman"/>
          <w:i/>
          <w:noProof/>
        </w:rPr>
        <w:t>32</w:t>
      </w:r>
      <w:r w:rsidR="00C87BAE" w:rsidRPr="00C87BAE">
        <w:rPr>
          <w:rFonts w:ascii="Times New Roman" w:eastAsia="Times New Roman" w:hAnsi="Times New Roman" w:cs="Times New Roman"/>
          <w:noProof/>
        </w:rPr>
        <w:t>–</w:t>
      </w:r>
      <w:r w:rsidR="00C87BAE" w:rsidRPr="00C87BAE">
        <w:rPr>
          <w:rFonts w:ascii="Times New Roman" w:eastAsia="Times New Roman" w:hAnsi="Times New Roman" w:cs="Times New Roman"/>
          <w:i/>
          <w:noProof/>
        </w:rPr>
        <w:t>36</w:t>
      </w:r>
      <w:r w:rsidR="00C87BAE" w:rsidRPr="00C87BAE">
        <w:rPr>
          <w:rFonts w:ascii="Times New Roman" w:eastAsia="Times New Roman" w:hAnsi="Times New Roman" w:cs="Times New Roman"/>
          <w:noProof/>
        </w:rPr>
        <w:t>)</w:t>
      </w:r>
      <w:r w:rsidR="00C87BAE">
        <w:rPr>
          <w:rFonts w:ascii="Times New Roman" w:eastAsia="Times New Roman" w:hAnsi="Times New Roman" w:cs="Times New Roman"/>
        </w:rPr>
        <w:fldChar w:fldCharType="end"/>
      </w:r>
      <w:r w:rsidR="00C87BAE">
        <w:rPr>
          <w:rFonts w:ascii="Times New Roman" w:eastAsia="Times New Roman" w:hAnsi="Times New Roman" w:cs="Times New Roman"/>
        </w:rPr>
        <w:t xml:space="preserve">. </w:t>
      </w:r>
      <w:r w:rsidR="00583D40">
        <w:rPr>
          <w:rFonts w:ascii="Times New Roman" w:eastAsia="Times New Roman" w:hAnsi="Times New Roman" w:cs="Times New Roman"/>
        </w:rPr>
        <w:t xml:space="preserve">Microscopy counts were modeled as Poisson-distributed given the </w:t>
      </w:r>
      <w:r w:rsidR="00583D40" w:rsidRPr="00583D40">
        <w:rPr>
          <w:rFonts w:ascii="Times New Roman" w:eastAsia="Times New Roman" w:hAnsi="Times New Roman" w:cs="Times New Roman"/>
        </w:rPr>
        <w:t xml:space="preserve">relatively small absolute values </w:t>
      </w:r>
      <w:r w:rsidR="00583D40">
        <w:rPr>
          <w:rFonts w:ascii="Times New Roman" w:eastAsia="Times New Roman" w:hAnsi="Times New Roman" w:cs="Times New Roman"/>
        </w:rPr>
        <w:t xml:space="preserve">and </w:t>
      </w:r>
      <w:r w:rsidR="00583D40" w:rsidRPr="00583D40">
        <w:rPr>
          <w:rFonts w:ascii="Times New Roman" w:eastAsia="Times New Roman" w:hAnsi="Times New Roman" w:cs="Times New Roman"/>
        </w:rPr>
        <w:t>low</w:t>
      </w:r>
      <w:r w:rsidR="00583D40">
        <w:rPr>
          <w:rFonts w:ascii="Times New Roman" w:eastAsia="Times New Roman" w:hAnsi="Times New Roman" w:cs="Times New Roman"/>
        </w:rPr>
        <w:t xml:space="preserve"> variance</w:t>
      </w:r>
      <w:r w:rsidR="00583D40">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Reports","id":"ITEM-1","issued":{"date-parts":[["2017"]]},"page":"1-11","title":"Correcting for bias in calcofi ichthyoplankton abundance estimates associated with the 1977 transition from ring to bongo net sampling","type":"article-journal","volume":"58"},"uris":["http://www.mendeley.com/documents/?uuid=746a25cc-37bf-425e-a6bb-526be44b2fdb"]}],"mendeley":{"formattedCitation":"(&lt;i&gt;37&lt;/i&gt;)","manualFormatting":" (34)","plainTextFormattedCitation":"(37)","previouslyFormattedCitation":"(&lt;i&gt;37&lt;/i&gt;)"},"properties":{"noteIndex":0},"schema":"https://github.com/citation-style-language/schema/raw/master/csl-citation.json"}</w:instrText>
      </w:r>
      <w:r w:rsidR="00583D40">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34</w:t>
      </w:r>
      <w:r w:rsidR="0003041C" w:rsidRPr="0003041C">
        <w:rPr>
          <w:rFonts w:ascii="Times New Roman" w:eastAsia="Times New Roman" w:hAnsi="Times New Roman" w:cs="Times New Roman"/>
          <w:noProof/>
        </w:rPr>
        <w:t>)</w:t>
      </w:r>
      <w:r w:rsidR="00583D40">
        <w:rPr>
          <w:rFonts w:ascii="Times New Roman" w:eastAsia="Times New Roman" w:hAnsi="Times New Roman" w:cs="Times New Roman"/>
        </w:rPr>
        <w:fldChar w:fldCharType="end"/>
      </w:r>
      <w:r w:rsidR="009C451B">
        <w:rPr>
          <w:rFonts w:ascii="Times New Roman" w:eastAsia="Times New Roman" w:hAnsi="Times New Roman" w:cs="Times New Roman"/>
        </w:rPr>
        <w:t xml:space="preserve"> whereas </w:t>
      </w:r>
      <w:r w:rsidR="00583D40">
        <w:rPr>
          <w:rFonts w:ascii="Times New Roman" w:eastAsia="Times New Roman" w:hAnsi="Times New Roman" w:cs="Times New Roman"/>
        </w:rPr>
        <w:t>amplicon sequence data was modeled using a Negative Binomial distribution</w:t>
      </w:r>
      <w:r w:rsidR="009C451B">
        <w:rPr>
          <w:rFonts w:ascii="Times New Roman" w:eastAsia="Times New Roman" w:hAnsi="Times New Roman" w:cs="Times New Roman"/>
        </w:rPr>
        <w:t xml:space="preserve"> given the relatively</w:t>
      </w:r>
      <w:r w:rsidR="00583D40">
        <w:rPr>
          <w:rFonts w:ascii="Times New Roman" w:eastAsia="Times New Roman" w:hAnsi="Times New Roman" w:cs="Times New Roman"/>
        </w:rPr>
        <w:t xml:space="preserve"> </w:t>
      </w:r>
      <w:r w:rsidR="00583D40" w:rsidRPr="00583D40">
        <w:rPr>
          <w:rFonts w:ascii="Times New Roman" w:eastAsia="Times New Roman" w:hAnsi="Times New Roman" w:cs="Times New Roman"/>
        </w:rPr>
        <w:lastRenderedPageBreak/>
        <w:t xml:space="preserve">high </w:t>
      </w:r>
      <w:r w:rsidR="009C451B">
        <w:rPr>
          <w:rFonts w:ascii="Times New Roman" w:eastAsia="Times New Roman" w:hAnsi="Times New Roman" w:cs="Times New Roman"/>
        </w:rPr>
        <w:t>absolute values</w:t>
      </w:r>
      <w:r w:rsidR="00583D40" w:rsidRPr="00583D40">
        <w:rPr>
          <w:rFonts w:ascii="Times New Roman" w:eastAsia="Times New Roman" w:hAnsi="Times New Roman" w:cs="Times New Roman"/>
        </w:rPr>
        <w:t xml:space="preserve"> and high variability among replicates</w:t>
      </w:r>
      <w:r w:rsidR="00C651C6">
        <w:rPr>
          <w:rFonts w:ascii="Times New Roman" w:eastAsia="Times New Roman" w:hAnsi="Times New Roman" w:cs="Times New Roman"/>
        </w:rPr>
        <w:t xml:space="preserve"> (</w:t>
      </w:r>
      <w:r w:rsidR="006918E2">
        <w:rPr>
          <w:rFonts w:ascii="Times New Roman" w:eastAsia="Times New Roman" w:hAnsi="Times New Roman" w:cs="Times New Roman"/>
        </w:rPr>
        <w:t>Figure S1-S3)</w:t>
      </w:r>
      <w:r w:rsidR="00583D40" w:rsidRPr="00583D40">
        <w:rPr>
          <w:rFonts w:ascii="Times New Roman" w:eastAsia="Times New Roman" w:hAnsi="Times New Roman" w:cs="Times New Roman"/>
        </w:rPr>
        <w:t xml:space="preserve">. </w:t>
      </w:r>
      <w:commentRangeEnd w:id="165"/>
      <w:r w:rsidR="006D36AC">
        <w:rPr>
          <w:rStyle w:val="CommentReference"/>
        </w:rPr>
        <w:commentReference w:id="165"/>
      </w:r>
      <w:r w:rsidR="009C451B">
        <w:rPr>
          <w:rFonts w:ascii="Times New Roman" w:eastAsia="Times New Roman" w:hAnsi="Times New Roman" w:cs="Times New Roman"/>
        </w:rPr>
        <w:t xml:space="preserve">These </w:t>
      </w:r>
      <w:del w:id="166" w:author="RPK" w:date="2022-03-17T09:18:00Z">
        <w:r w:rsidR="009C451B" w:rsidDel="006F4A12">
          <w:rPr>
            <w:rFonts w:ascii="Times New Roman" w:eastAsia="Times New Roman" w:hAnsi="Times New Roman" w:cs="Times New Roman"/>
          </w:rPr>
          <w:delText>approaches are c</w:delText>
        </w:r>
        <w:r w:rsidR="009C451B" w:rsidRPr="00583D40" w:rsidDel="006F4A12">
          <w:rPr>
            <w:rFonts w:ascii="Times New Roman" w:eastAsia="Times New Roman" w:hAnsi="Times New Roman" w:cs="Times New Roman"/>
          </w:rPr>
          <w:delText>onsistent w</w:delText>
        </w:r>
        <w:r w:rsidR="009C451B" w:rsidDel="006F4A12">
          <w:rPr>
            <w:rFonts w:ascii="Times New Roman" w:eastAsia="Times New Roman" w:hAnsi="Times New Roman" w:cs="Times New Roman"/>
          </w:rPr>
          <w:delText>ith</w:delText>
        </w:r>
        <w:r w:rsidR="009C451B" w:rsidRPr="00583D40" w:rsidDel="006F4A12">
          <w:rPr>
            <w:rFonts w:ascii="Times New Roman" w:eastAsia="Times New Roman" w:hAnsi="Times New Roman" w:cs="Times New Roman"/>
          </w:rPr>
          <w:delText xml:space="preserve"> </w:delText>
        </w:r>
        <w:r w:rsidR="009C451B" w:rsidDel="006F4A12">
          <w:rPr>
            <w:rFonts w:ascii="Times New Roman" w:eastAsia="Times New Roman" w:hAnsi="Times New Roman" w:cs="Times New Roman"/>
          </w:rPr>
          <w:delText>previous modeling applications</w:delText>
        </w:r>
      </w:del>
      <w:ins w:id="167" w:author="RPK" w:date="2022-03-17T09:18:00Z">
        <w:r w:rsidR="006F4A12">
          <w:rPr>
            <w:rFonts w:ascii="Times New Roman" w:eastAsia="Times New Roman" w:hAnsi="Times New Roman" w:cs="Times New Roman"/>
          </w:rPr>
          <w:t>statistical distributions are commonly used in models of</w:t>
        </w:r>
      </w:ins>
      <w:r w:rsidR="009C451B" w:rsidRPr="00583D40">
        <w:rPr>
          <w:rFonts w:ascii="Times New Roman" w:eastAsia="Times New Roman" w:hAnsi="Times New Roman" w:cs="Times New Roman"/>
        </w:rPr>
        <w:t xml:space="preserve"> </w:t>
      </w:r>
      <w:ins w:id="168" w:author="RPK" w:date="2022-03-17T09:18:00Z">
        <w:r w:rsidR="006F4A12">
          <w:rPr>
            <w:rFonts w:ascii="Times New Roman" w:eastAsia="Times New Roman" w:hAnsi="Times New Roman" w:cs="Times New Roman"/>
          </w:rPr>
          <w:t xml:space="preserve">amplicon and count data, respectively </w:t>
        </w:r>
      </w:ins>
      <w:del w:id="169" w:author="RPK" w:date="2022-03-17T09:18:00Z">
        <w:r w:rsidR="009C451B" w:rsidDel="006F4A12">
          <w:rPr>
            <w:rFonts w:ascii="Times New Roman" w:eastAsia="Times New Roman" w:hAnsi="Times New Roman" w:cs="Times New Roman"/>
          </w:rPr>
          <w:delText>on</w:delText>
        </w:r>
        <w:r w:rsidR="009C451B" w:rsidRPr="00583D40" w:rsidDel="006F4A12">
          <w:rPr>
            <w:rFonts w:ascii="Times New Roman" w:eastAsia="Times New Roman" w:hAnsi="Times New Roman" w:cs="Times New Roman"/>
          </w:rPr>
          <w:delText xml:space="preserve"> these two kinds of data, separately</w:delText>
        </w:r>
      </w:del>
      <w:r w:rsidR="000826D7">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{"citationItems":[{"id":"ITEM-1","itemData":{"DOI":"10.1186/s12859-020-3506-x","ISSN":"14712105","PMID":"32357831","abstract":"Background: High-throughput sequencing experiments followed by differential expression analysis is a widely used approach for detecting genomic biomarkers. A fundamental step in differential expression analysis is to model the association between gene counts and covariates of interest. Existing models assume linear effect of covariates, which is restrictive and may not be sufficient for certain phenotypes. Results: We introduce NBAMSeq, a flexible statistical model based on the generalized additive model and allows for information sharing across genes in variance estimation. Specifically, we model the logarithm of mean gene counts as sums of smooth functions with the smoothing parameters and coefficients estimated simultaneously within a nested iterative method. The variance is estimated by the Bayesian shrinkage approach to fully exploit the information across all genes. Conclusions: Based on extensive simulations and case studies of RNA-Seq data, we show that NBAMSeq offers improved performance in detecting nonlinear effect and maintains equivalent performance in detecting linear effect compared to existing methods. The vignette and source code of NBAMSeq are available at http://bioconductor.org/packages/release/bioc/html/NBAMSeq.html.","author":[{"dropping-particle":"","family":"Ren","given":"Xu","non-dropping-particle":"","parse-names":false,"suffix":""},{"dropping-particle":"","family":"Kuan","given":"Pei Fen","non-dropping-particle":"","parse-names":false,"suffix":""}],"container-title":"BMC Bioinformatics","id":"ITEM-1","issue":"1","issued":{"date-parts":[["2020"]]},"page":"1-15","publisher":"Springer","title":"Negative binomial additive model for RNA-Seq data analysis","type":"article-journal","volume":"21"},"uris":["http://www.mendeley.com/documents/?uuid=527dcd23-d5f9-44a3-97d2-a656363e89e0"]},{"id":"ITEM-2","itemData":{"DOI":"10.1002/ece3.3764","ISSN":"20457758","abstract":"Environmental DNA (eDNA) analysis of water samples is on the brink of becoming a standard monitoring method for aquatic species. This method has improved detection rates over conventional survey methods and thus has demonstrated effectiveness for estimation of site occupancy and species distribution. The frontier of eDNA applications, however, is to infer species density. Building upon previous studies, we present and assess a modeling approach that aims at inferring animal density from eDNA. The modeling combines eDNA and animal count data from a subset of sites to estimate species density (and associated uncertainties) at other sites where only eDNA data are available. As a proof of concept, we first perform a cross-validation study using experimental data on carp in mesocosms. In these data, fish densities are known without error, which allows us to test the performance of the method with known data. We then evaluate the model using field data from a study on a stream salamander species to assess the potential of this method to work in natural settings, where density can never be known with absolute certainty. Two alternative distributions (Normal and Negative Binomial) to model variability in eDNA concentration data are assessed. Assessment based on the proof of concept data (carp) revealed that the Negative Binomial model provided much more accurate estimates than the model based on a Normal distribution, likely because eDNA data tend to be overdispersed. Greater imprecision was found when we applied the method to the field data, but the Negative Binomial model still provided useful density estimates. We call for further model development in this direction, as well as further research targeted at sampling design optimization. It will be important to assess these approaches on a broad range of study systems.","author":[{"dropping-particle":"","family":"Chambert","given":"Thierry","non-dropping-particle":"","parse-names":false,"suffix":""},{"dropping-particle":"","family":"Pilliod","given":"David S.","non-dropping-particle":"","parse-names":false,"suffix":""},{"dropping-particle":"","family":"Goldberg","given":"Caren S.","non-dropping-particle":"","parse-names":false,"suffix":""},{"dropping-particle":"","family":"Doi","given":"Hideyuki","non-dropping-particle":"","parse-names":false,"suffix":""},{"dropping-particle":"","family":"Takahara","given":"Teruhiko","non-dropping-particle":"","parse-names":false,"suffix":""}],"container-title":"Ecology and Evolution","id":"ITEM-2","issue":"6","issued":{"date-parts":[["2018","3","1"]]},"page":"3468-3477","publisher":"John Wiley and Sons Ltd","title":"An analytical framework for estimating aquatic species density from environmental DNA","type":"article-journal","volume":"8"},"uris":["http://www.mendeley.com/documents/?uuid=4bb5dde8-92c1-35b8-8617-24b15ac180c7"]},{"id":"ITEM-3","itemData":{"DOI":"10.1111/gcb.15821","ISSN":"13652486","PMID":"34529330","abstract":"Anthropogenic climate change has resulted in warming temperatures and reduced oxygen concentrations in the global oceans. Much remains unknown on the impacts of reduced oxygen concentrations on the biology and distribution of marine fishes. In the Southern California Channel Islands, visual fish surveys were conducted frequently in a manned submersible at three rocky reefs between 1995 and 2009. This area is characterized by a steep bathymetric gradient, with the surveyed sites Anacapa Passage, Footprint and Piggy Bank corresponding to depths near 50, 150 and 300 m. Poisson models were developed for each fish species observed consistently in this network of rocky reefs to determine the impact of depth and year on fish peak distribution. The interaction of depth and year was significant in 23 fish types, with 19 of the modelled peak distributions shifting to a shallower depth over the surveyed time period. Across the 23 fish types, the peak distribution shoaled at an average rate of 8.7 m of vertical depth per decade. Many of the species included in the study, including California sheephead, copper rockfish and blue rockfish, are targeted by commercial and recreational fisheries. CalCOFI hydrographic samples are used to demonstrate significant declines in dissolved oxygen at stations near the survey sites which are forced by a combination of natural multidecadal oscillations and anthropogenic climate change. This study demonstrates in situ fish depth distribution shifts over a 15-year period concurrent with oxygen decline. Climate-driven distribution shifts in response to deoxygenation have important implications for fisheries management, including habitat reduction, habitat compression, novel trophic dynamics and reduced body condition. Continued efforts to predict the formation and severity of hypoxic zones and their impact on fisheries dynamics will be essential to guiding effective placement of protected areas and fisheries regulations.","author":[{"dropping-particle":"","family":"Meyer-Gutbrod","given":"Erin","non-dropping-particle":"","parse-names":false,"suffix":""},{"dropping-particle":"","family":"Kui","given":"Li","non-dropping-particle":"","parse-names":false,"suffix":""},{"dropping-particle":"","family":"Miller","given":"Robert","non-dropping-particle":"","parse-names":false,"suffix":""},{"dropping-particle":"","family":"Nishimoto","given":"Mary","non-dropping-particle":"","parse-names":false,"suffix":""},{"dropping-particle":"","family":"Snook","given":"Linda","non-dropping-particle":"","parse-names":false,"suffix":""},{"dropping-particle":"","family":"Love","given":"Milton","non-dropping-particle":"","parse-names":false,"suffix":""}],"container-title":"Global Change Biology","id":"ITEM-3","issue":"23","issued":{"date-parts":[["2021"]]},"page":"6280-6293","publisher":"Wiley Online Library","title":"Moving on up: Vertical distribution shifts in rocky reef fish species during climate-driven decline in dissolved oxygen from 1995 to 2009","type":"article-journal","volume":"27"},"uris":["http://www.mendeley.com/documents/?uuid=7db86400-726b-4578-bc2b-0615afac1480"]}],"mendeley":{"formattedCitation":"(&lt;i&gt;38&lt;/i&gt;–&lt;i&gt;40&lt;/i&gt;)","manualFormatting":" (35–37)","plainTextFormattedCitation":"(38–40)","previouslyFormattedCitation":"(&lt;i&gt;38&lt;/i&gt;–&lt;i&gt;40&lt;/i&gt;)"},"properties":{"noteIndex":0},"schema":"https://github.com/citation-style-language/schema/raw/master/csl-citation.json"}</w:instrText>
      </w:r>
      <w:r w:rsidR="000826D7">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35</w:t>
      </w:r>
      <w:r w:rsidR="0003041C" w:rsidRPr="0003041C">
        <w:rPr>
          <w:rFonts w:ascii="Times New Roman" w:eastAsia="Times New Roman" w:hAnsi="Times New Roman" w:cs="Times New Roman"/>
          <w:noProof/>
        </w:rPr>
        <w:t>–</w:t>
      </w:r>
      <w:r w:rsidR="0003041C" w:rsidRPr="0003041C">
        <w:rPr>
          <w:rFonts w:ascii="Times New Roman" w:eastAsia="Times New Roman" w:hAnsi="Times New Roman" w:cs="Times New Roman"/>
          <w:i/>
          <w:noProof/>
        </w:rPr>
        <w:t>37</w:t>
      </w:r>
      <w:r w:rsidR="0003041C" w:rsidRPr="0003041C">
        <w:rPr>
          <w:rFonts w:ascii="Times New Roman" w:eastAsia="Times New Roman" w:hAnsi="Times New Roman" w:cs="Times New Roman"/>
          <w:noProof/>
        </w:rPr>
        <w:t>)</w:t>
      </w:r>
      <w:r w:rsidR="000826D7">
        <w:rPr>
          <w:rFonts w:ascii="Times New Roman" w:eastAsia="Times New Roman" w:hAnsi="Times New Roman" w:cs="Times New Roman"/>
        </w:rPr>
        <w:fldChar w:fldCharType="end"/>
      </w:r>
      <w:r w:rsidR="009C451B" w:rsidRPr="00583D40">
        <w:rPr>
          <w:rFonts w:ascii="Times New Roman" w:eastAsia="Times New Roman" w:hAnsi="Times New Roman" w:cs="Times New Roman"/>
        </w:rPr>
        <w:t>.</w:t>
      </w:r>
      <w:r w:rsidR="009C451B">
        <w:rPr>
          <w:rFonts w:ascii="Times New Roman" w:eastAsia="Times New Roman" w:hAnsi="Times New Roman" w:cs="Times New Roman"/>
        </w:rPr>
        <w:t xml:space="preserve"> </w:t>
      </w:r>
      <w:del w:id="170" w:author="RPK" w:date="2022-03-17T09:19:00Z">
        <w:r w:rsidR="00643803" w:rsidDel="000D31F6">
          <w:rPr>
            <w:rFonts w:ascii="Times New Roman" w:eastAsia="Times New Roman" w:hAnsi="Times New Roman" w:cs="Times New Roman"/>
          </w:rPr>
          <w:delText xml:space="preserve">Importantly, we </w:delText>
        </w:r>
        <w:r w:rsidR="002E33CB" w:rsidDel="000D31F6">
          <w:rPr>
            <w:rFonts w:ascii="Times New Roman" w:eastAsia="Times New Roman" w:hAnsi="Times New Roman" w:cs="Times New Roman"/>
          </w:rPr>
          <w:delText xml:space="preserve">ground the higher diversity compositional amplicon sequence dataset </w:delText>
        </w:r>
        <w:r w:rsidR="003B0D13" w:rsidDel="000D31F6">
          <w:rPr>
            <w:rFonts w:ascii="Times New Roman" w:eastAsia="Times New Roman" w:hAnsi="Times New Roman" w:cs="Times New Roman"/>
          </w:rPr>
          <w:delText xml:space="preserve">with absolute abundance estimates from larval counts </w:delText>
        </w:r>
        <w:r w:rsidR="002E33CB" w:rsidDel="000D31F6">
          <w:rPr>
            <w:rFonts w:ascii="Times New Roman" w:eastAsia="Times New Roman" w:hAnsi="Times New Roman" w:cs="Times New Roman"/>
          </w:rPr>
          <w:delText>to</w:delText>
        </w:r>
        <w:r w:rsidR="00C4778A" w:rsidDel="000D31F6">
          <w:rPr>
            <w:rFonts w:ascii="Times New Roman" w:eastAsia="Times New Roman" w:hAnsi="Times New Roman" w:cs="Times New Roman"/>
          </w:rPr>
          <w:delText xml:space="preserve"> then</w:delText>
        </w:r>
        <w:r w:rsidR="002E33CB" w:rsidDel="000D31F6">
          <w:rPr>
            <w:rFonts w:ascii="Times New Roman" w:eastAsia="Times New Roman" w:hAnsi="Times New Roman" w:cs="Times New Roman"/>
          </w:rPr>
          <w:delText xml:space="preserve"> jointly estimate the abundance of fish larvae observed by both methods</w:delText>
        </w:r>
        <w:r w:rsidR="001E1E01" w:rsidDel="000D31F6">
          <w:rPr>
            <w:rFonts w:ascii="Times New Roman" w:eastAsia="Times New Roman" w:hAnsi="Times New Roman" w:cs="Times New Roman"/>
          </w:rPr>
          <w:delText>, including those only observed by metabarcoding data</w:delText>
        </w:r>
        <w:r w:rsidR="000042A5" w:rsidDel="000D31F6">
          <w:rPr>
            <w:rFonts w:ascii="Times New Roman" w:eastAsia="Times New Roman" w:hAnsi="Times New Roman" w:cs="Times New Roman"/>
          </w:rPr>
          <w:delText xml:space="preserve"> (Fgiure S4)</w:delText>
        </w:r>
        <w:r w:rsidR="002E33CB" w:rsidDel="000D31F6">
          <w:rPr>
            <w:rFonts w:ascii="Times New Roman" w:eastAsia="Times New Roman" w:hAnsi="Times New Roman" w:cs="Times New Roman"/>
          </w:rPr>
          <w:delText xml:space="preserve">. </w:delText>
        </w:r>
        <w:r w:rsidDel="000D31F6">
          <w:rPr>
            <w:rFonts w:ascii="Times New Roman" w:eastAsia="Times New Roman" w:hAnsi="Times New Roman" w:cs="Times New Roman"/>
          </w:rPr>
          <w:delText>See Supplement 2 for full model specification.</w:delText>
        </w:r>
      </w:del>
    </w:p>
    <w:p w14:paraId="4778891D" w14:textId="5C09B02E" w:rsidR="000B1DC4" w:rsidRDefault="000B1DC4" w:rsidP="00643803">
      <w:pPr>
        <w:spacing w:line="480" w:lineRule="auto"/>
        <w:ind w:firstLine="720"/>
        <w:rPr>
          <w:rFonts w:ascii="Times New Roman" w:eastAsia="Times New Roman" w:hAnsi="Times New Roman" w:cs="Times New Roman"/>
        </w:rPr>
      </w:pPr>
      <w:r>
        <w:rPr>
          <w:rFonts w:ascii="Times New Roman" w:eastAsia="Times New Roman" w:hAnsi="Times New Roman" w:cs="Times New Roman"/>
          <w:iCs/>
          <w:color w:val="000000" w:themeColor="text1"/>
        </w:rPr>
        <w:t>We</w:t>
      </w:r>
      <w:r w:rsidR="002E33CB">
        <w:rPr>
          <w:rFonts w:ascii="Times New Roman" w:eastAsia="Times New Roman" w:hAnsi="Times New Roman" w:cs="Times New Roman"/>
          <w:iCs/>
          <w:color w:val="000000" w:themeColor="text1"/>
        </w:rPr>
        <w:t xml:space="preserve"> note that our joint Bayesian modeling analyses</w:t>
      </w:r>
      <w:r>
        <w:rPr>
          <w:rFonts w:ascii="Times New Roman" w:eastAsia="Times New Roman" w:hAnsi="Times New Roman" w:cs="Times New Roman"/>
          <w:iCs/>
          <w:color w:val="000000" w:themeColor="text1"/>
        </w:rPr>
        <w:t xml:space="preserve"> focused on </w:t>
      </w:r>
      <w:r w:rsidR="002E33CB">
        <w:rPr>
          <w:rFonts w:ascii="Times New Roman" w:eastAsia="Times New Roman" w:hAnsi="Times New Roman" w:cs="Times New Roman"/>
          <w:iCs/>
          <w:color w:val="000000" w:themeColor="text1"/>
        </w:rPr>
        <w:t xml:space="preserve">only the </w:t>
      </w:r>
      <w:r w:rsidR="00730E0A">
        <w:rPr>
          <w:rFonts w:ascii="Times New Roman" w:eastAsia="Times New Roman" w:hAnsi="Times New Roman" w:cs="Times New Roman"/>
          <w:iCs/>
          <w:color w:val="000000" w:themeColor="text1"/>
        </w:rPr>
        <w:t>56</w:t>
      </w:r>
      <w:r>
        <w:rPr>
          <w:rFonts w:ascii="Times New Roman" w:eastAsia="Times New Roman" w:hAnsi="Times New Roman" w:cs="Times New Roman"/>
          <w:iCs/>
          <w:color w:val="000000" w:themeColor="text1"/>
        </w:rPr>
        <w:t xml:space="preserve"> species which had sufficient representation across the metabarcoding data set</w:t>
      </w:r>
      <w:r w:rsidR="003B0D13">
        <w:rPr>
          <w:rFonts w:ascii="Times New Roman" w:eastAsia="Times New Roman" w:hAnsi="Times New Roman" w:cs="Times New Roman"/>
          <w:iCs/>
          <w:color w:val="000000" w:themeColor="text1"/>
        </w:rPr>
        <w:t xml:space="preserve"> to achieve</w:t>
      </w:r>
      <w:r w:rsidR="001E1E01">
        <w:rPr>
          <w:rFonts w:ascii="Times New Roman" w:eastAsia="Times New Roman" w:hAnsi="Times New Roman" w:cs="Times New Roman"/>
          <w:iCs/>
          <w:color w:val="000000" w:themeColor="text1"/>
        </w:rPr>
        <w:t xml:space="preserve"> </w:t>
      </w:r>
      <w:r w:rsidR="003B0D13">
        <w:rPr>
          <w:rFonts w:ascii="Times New Roman" w:eastAsia="Times New Roman" w:hAnsi="Times New Roman" w:cs="Times New Roman"/>
          <w:iCs/>
          <w:color w:val="000000" w:themeColor="text1"/>
        </w:rPr>
        <w:t>model convergence</w:t>
      </w:r>
      <w:r w:rsidR="00C651C6">
        <w:rPr>
          <w:rFonts w:ascii="Times New Roman" w:eastAsia="Times New Roman" w:hAnsi="Times New Roman" w:cs="Times New Roman"/>
          <w:iCs/>
          <w:color w:val="000000" w:themeColor="text1"/>
        </w:rPr>
        <w:t xml:space="preserve"> (</w:t>
      </w:r>
      <w:r w:rsidR="00730E0A">
        <w:rPr>
          <w:rFonts w:ascii="Times New Roman" w:eastAsia="Times New Roman" w:hAnsi="Times New Roman" w:cs="Times New Roman"/>
          <w:iCs/>
          <w:color w:val="000000" w:themeColor="text1"/>
        </w:rPr>
        <w:t xml:space="preserve">observed in &gt;10 technical </w:t>
      </w:r>
      <w:r w:rsidR="00AC0EF6">
        <w:rPr>
          <w:rFonts w:ascii="Times New Roman" w:eastAsia="Times New Roman" w:hAnsi="Times New Roman" w:cs="Times New Roman"/>
          <w:iCs/>
          <w:color w:val="000000" w:themeColor="text1"/>
        </w:rPr>
        <w:t xml:space="preserve">PCR </w:t>
      </w:r>
      <w:r w:rsidR="00730E0A">
        <w:rPr>
          <w:rFonts w:ascii="Times New Roman" w:eastAsia="Times New Roman" w:hAnsi="Times New Roman" w:cs="Times New Roman"/>
          <w:iCs/>
          <w:color w:val="000000" w:themeColor="text1"/>
        </w:rPr>
        <w:t>replicates)</w:t>
      </w:r>
      <w:r w:rsidR="001E1E01">
        <w:rPr>
          <w:rFonts w:ascii="Times New Roman" w:eastAsia="Times New Roman" w:hAnsi="Times New Roman" w:cs="Times New Roman"/>
          <w:iCs/>
          <w:color w:val="000000" w:themeColor="text1"/>
        </w:rPr>
        <w:t xml:space="preserve"> and thus reliable quantitative estimates</w:t>
      </w:r>
      <w:r w:rsidR="00C651C6">
        <w:rPr>
          <w:rFonts w:ascii="Times New Roman" w:eastAsia="Times New Roman" w:hAnsi="Times New Roman" w:cs="Times New Roman"/>
          <w:iCs/>
          <w:color w:val="000000" w:themeColor="text1"/>
        </w:rPr>
        <w:t xml:space="preserve"> (</w:t>
      </w:r>
      <w:r>
        <w:rPr>
          <w:rFonts w:ascii="Times New Roman" w:eastAsia="Times New Roman" w:hAnsi="Times New Roman" w:cs="Times New Roman"/>
          <w:iCs/>
          <w:color w:val="000000" w:themeColor="text1"/>
        </w:rPr>
        <w:t>Figure</w:t>
      </w:r>
      <w:r w:rsidR="001E1E01">
        <w:rPr>
          <w:rFonts w:ascii="Times New Roman" w:eastAsia="Times New Roman" w:hAnsi="Times New Roman" w:cs="Times New Roman"/>
          <w:iCs/>
          <w:color w:val="000000" w:themeColor="text1"/>
        </w:rPr>
        <w:t>s</w:t>
      </w:r>
      <w:r>
        <w:rPr>
          <w:rFonts w:ascii="Times New Roman" w:eastAsia="Times New Roman" w:hAnsi="Times New Roman" w:cs="Times New Roman"/>
          <w:iCs/>
          <w:color w:val="000000" w:themeColor="text1"/>
        </w:rPr>
        <w:t xml:space="preserve"> </w:t>
      </w:r>
      <w:r w:rsidR="001E1E01">
        <w:rPr>
          <w:rFonts w:ascii="Times New Roman" w:eastAsia="Times New Roman" w:hAnsi="Times New Roman" w:cs="Times New Roman"/>
          <w:iCs/>
          <w:color w:val="000000" w:themeColor="text1"/>
        </w:rPr>
        <w:t>S1-3</w:t>
      </w:r>
      <w:r>
        <w:rPr>
          <w:rFonts w:ascii="Times New Roman" w:eastAsia="Times New Roman" w:hAnsi="Times New Roman" w:cs="Times New Roman"/>
          <w:iCs/>
          <w:color w:val="000000" w:themeColor="text1"/>
        </w:rPr>
        <w:t xml:space="preserve">). </w:t>
      </w:r>
      <w:del w:id="171" w:author="RPK" w:date="2022-03-17T09:19:00Z">
        <w:r w:rsidDel="000D31F6">
          <w:rPr>
            <w:rFonts w:ascii="Times New Roman" w:eastAsia="Times New Roman" w:hAnsi="Times New Roman" w:cs="Times New Roman"/>
          </w:rPr>
          <w:delText xml:space="preserve">This </w:delText>
        </w:r>
        <w:r w:rsidR="002E33CB" w:rsidDel="000D31F6">
          <w:rPr>
            <w:rFonts w:ascii="Times New Roman" w:eastAsia="Times New Roman" w:hAnsi="Times New Roman" w:cs="Times New Roman"/>
          </w:rPr>
          <w:delText xml:space="preserve">joint modeling </w:delText>
        </w:r>
        <w:r w:rsidDel="000D31F6">
          <w:rPr>
            <w:rFonts w:ascii="Times New Roman" w:eastAsia="Times New Roman" w:hAnsi="Times New Roman" w:cs="Times New Roman"/>
          </w:rPr>
          <w:delText>approach</w:delText>
        </w:r>
      </w:del>
      <w:ins w:id="172" w:author="RPK" w:date="2022-03-17T09:19:00Z">
        <w:r w:rsidR="000D31F6">
          <w:rPr>
            <w:rFonts w:ascii="Times New Roman" w:eastAsia="Times New Roman" w:hAnsi="Times New Roman" w:cs="Times New Roman"/>
          </w:rPr>
          <w:t>Model fits</w:t>
        </w:r>
      </w:ins>
      <w:r>
        <w:rPr>
          <w:rFonts w:ascii="Times New Roman" w:eastAsia="Times New Roman" w:hAnsi="Times New Roman" w:cs="Times New Roman"/>
        </w:rPr>
        <w:t xml:space="preserve"> yielded site-, species-, and year-specific larval abundances for 56 fish species spanning a 23-year period</w:t>
      </w:r>
      <w:del w:id="173" w:author="RPK" w:date="2022-03-17T09:19:00Z">
        <w:r w:rsidDel="00EC0213">
          <w:rPr>
            <w:rFonts w:ascii="Times New Roman" w:eastAsia="Times New Roman" w:hAnsi="Times New Roman" w:cs="Times New Roman"/>
          </w:rPr>
          <w:delText>, allowing for quantification of abundance with DNA metabarcoding data</w:delText>
        </w:r>
      </w:del>
      <w:r>
        <w:rPr>
          <w:rFonts w:ascii="Times New Roman" w:eastAsia="Times New Roman" w:hAnsi="Times New Roman" w:cs="Times New Roman"/>
        </w:rPr>
        <w:t>.</w:t>
      </w:r>
    </w:p>
    <w:p w14:paraId="5005F1A4" w14:textId="77777777" w:rsidR="000B1DC4" w:rsidRDefault="000B1DC4" w:rsidP="000B1DC4">
      <w:pPr>
        <w:spacing w:line="480" w:lineRule="auto"/>
        <w:rPr>
          <w:rFonts w:ascii="Times New Roman" w:eastAsia="Times New Roman" w:hAnsi="Times New Roman" w:cs="Times New Roman"/>
        </w:rPr>
      </w:pPr>
    </w:p>
    <w:p w14:paraId="392A0C41" w14:textId="77777777" w:rsidR="000B1DC4" w:rsidRDefault="000B1DC4" w:rsidP="000B1DC4">
      <w:pPr>
        <w:spacing w:line="480" w:lineRule="auto"/>
        <w:rPr>
          <w:rFonts w:ascii="Times New Roman" w:eastAsia="Times New Roman" w:hAnsi="Times New Roman" w:cs="Times New Roman"/>
          <w:b/>
          <w:i/>
        </w:rPr>
      </w:pPr>
      <w:commentRangeStart w:id="174"/>
      <w:r>
        <w:rPr>
          <w:rFonts w:ascii="Times New Roman" w:eastAsia="Times New Roman" w:hAnsi="Times New Roman" w:cs="Times New Roman"/>
          <w:b/>
          <w:i/>
        </w:rPr>
        <w:t xml:space="preserve">Fisheries Target Displacement </w:t>
      </w:r>
      <w:commentRangeEnd w:id="174"/>
      <w:r w:rsidR="00F16F3A">
        <w:rPr>
          <w:rStyle w:val="CommentReference"/>
        </w:rPr>
        <w:commentReference w:id="174"/>
      </w:r>
      <w:r>
        <w:rPr>
          <w:rFonts w:ascii="Times New Roman" w:eastAsia="Times New Roman" w:hAnsi="Times New Roman" w:cs="Times New Roman"/>
          <w:b/>
          <w:i/>
        </w:rPr>
        <w:t xml:space="preserve">by </w:t>
      </w:r>
      <w:proofErr w:type="spellStart"/>
      <w:r>
        <w:rPr>
          <w:rFonts w:ascii="Times New Roman" w:eastAsia="Times New Roman" w:hAnsi="Times New Roman" w:cs="Times New Roman"/>
          <w:b/>
          <w:i/>
        </w:rPr>
        <w:t>Tropicalization</w:t>
      </w:r>
      <w:proofErr w:type="spellEnd"/>
      <w:r>
        <w:rPr>
          <w:rFonts w:ascii="Times New Roman" w:eastAsia="Times New Roman" w:hAnsi="Times New Roman" w:cs="Times New Roman"/>
          <w:b/>
          <w:i/>
        </w:rPr>
        <w:t xml:space="preserve"> of Fish Communities Associated with the Marine Heatwave</w:t>
      </w:r>
    </w:p>
    <w:p w14:paraId="0627A89A" w14:textId="323AC8B1" w:rsidR="00C87BAE" w:rsidRDefault="000B1DC4" w:rsidP="00C4778A">
      <w:pPr>
        <w:spacing w:line="480" w:lineRule="auto"/>
        <w:rPr>
          <w:rFonts w:ascii="Times New Roman" w:eastAsia="Times New Roman" w:hAnsi="Times New Roman" w:cs="Times New Roman"/>
        </w:rPr>
      </w:pPr>
      <w:del w:id="175" w:author="RPK" w:date="2022-03-17T09:20:00Z">
        <w:r w:rsidDel="00F16F3A">
          <w:rPr>
            <w:rFonts w:ascii="Times New Roman" w:eastAsia="Times New Roman" w:hAnsi="Times New Roman" w:cs="Times New Roman"/>
          </w:rPr>
          <w:delText>Results demonstrate</w:delText>
        </w:r>
      </w:del>
      <w:ins w:id="176" w:author="RPK" w:date="2022-03-17T09:20:00Z">
        <w:r w:rsidR="00F16F3A">
          <w:rPr>
            <w:rFonts w:ascii="Times New Roman" w:eastAsia="Times New Roman" w:hAnsi="Times New Roman" w:cs="Times New Roman"/>
          </w:rPr>
          <w:t>We observe</w:t>
        </w:r>
      </w:ins>
      <w:r>
        <w:rPr>
          <w:rFonts w:ascii="Times New Roman" w:eastAsia="Times New Roman" w:hAnsi="Times New Roman" w:cs="Times New Roman"/>
        </w:rPr>
        <w:t xml:space="preserve"> a transformation of marine ichthyoplankton communities during the 2014–2016 MHW where tropical mesopelagic species </w:t>
      </w:r>
      <w:r w:rsidR="00C87BAE">
        <w:rPr>
          <w:rFonts w:ascii="Times New Roman" w:eastAsia="Times New Roman" w:hAnsi="Times New Roman" w:cs="Times New Roman"/>
        </w:rPr>
        <w:t xml:space="preserve">appear to </w:t>
      </w:r>
      <w:r>
        <w:rPr>
          <w:rFonts w:ascii="Times New Roman" w:eastAsia="Times New Roman" w:hAnsi="Times New Roman" w:cs="Times New Roman"/>
        </w:rPr>
        <w:t>displace temperate species of critical ecological and economic importance.</w:t>
      </w:r>
      <w:r w:rsidR="00C4778A">
        <w:rPr>
          <w:rFonts w:ascii="Times New Roman" w:eastAsia="Times New Roman" w:hAnsi="Times New Roman" w:cs="Times New Roman"/>
        </w:rPr>
        <w:t xml:space="preserve"> </w:t>
      </w:r>
      <w:del w:id="177" w:author="RPK" w:date="2022-03-17T09:20:00Z">
        <w:r w:rsidR="00C4778A" w:rsidDel="00F16F3A">
          <w:rPr>
            <w:rFonts w:ascii="Times New Roman" w:eastAsia="Times New Roman" w:hAnsi="Times New Roman" w:cs="Times New Roman"/>
          </w:rPr>
          <w:delText xml:space="preserve">Impressively, </w:delText>
        </w:r>
        <w:r w:rsidR="00C4778A" w:rsidDel="00F16F3A">
          <w:rPr>
            <w:rFonts w:ascii="Times New Roman" w:eastAsia="Times New Roman" w:hAnsi="Times New Roman" w:cs="Times New Roman"/>
            <w:color w:val="000000" w:themeColor="text1"/>
          </w:rPr>
          <w:delText>s</w:delText>
        </w:r>
      </w:del>
      <w:ins w:id="178" w:author="RPK" w:date="2022-03-17T09:20:00Z">
        <w:r w:rsidR="00F16F3A">
          <w:rPr>
            <w:rFonts w:ascii="Times New Roman" w:eastAsia="Times New Roman" w:hAnsi="Times New Roman" w:cs="Times New Roman"/>
          </w:rPr>
          <w:t>S</w:t>
        </w:r>
      </w:ins>
      <w:r w:rsidR="00C4778A">
        <w:rPr>
          <w:rFonts w:ascii="Times New Roman" w:eastAsia="Times New Roman" w:hAnsi="Times New Roman" w:cs="Times New Roman"/>
          <w:color w:val="000000" w:themeColor="text1"/>
        </w:rPr>
        <w:t xml:space="preserve">uch synchronous changes in the </w:t>
      </w:r>
      <w:r w:rsidR="00C4778A">
        <w:rPr>
          <w:rFonts w:ascii="Times New Roman" w:eastAsia="Times New Roman" w:hAnsi="Times New Roman" w:cs="Times New Roman"/>
        </w:rPr>
        <w:t>marine ichthyoplankton communities</w:t>
      </w:r>
      <w:r w:rsidR="00C4778A">
        <w:rPr>
          <w:rFonts w:ascii="Times New Roman" w:eastAsia="Times New Roman" w:hAnsi="Times New Roman" w:cs="Times New Roman"/>
          <w:color w:val="000000" w:themeColor="text1"/>
        </w:rPr>
        <w:t xml:space="preserve"> occurred during the MHW despite the </w:t>
      </w:r>
      <w:r w:rsidR="00C651C6">
        <w:rPr>
          <w:rFonts w:ascii="Times New Roman" w:eastAsia="Times New Roman" w:hAnsi="Times New Roman" w:cs="Times New Roman"/>
          <w:color w:val="000000" w:themeColor="text1"/>
        </w:rPr>
        <w:t xml:space="preserve">hundreds of kilometers between stations </w:t>
      </w:r>
      <w:r w:rsidR="00C4778A">
        <w:rPr>
          <w:rFonts w:ascii="Times New Roman" w:eastAsia="Times New Roman" w:hAnsi="Times New Roman" w:cs="Times New Roman"/>
          <w:color w:val="000000" w:themeColor="text1"/>
        </w:rPr>
        <w:t>and unique biogeographic characteristics</w:t>
      </w:r>
      <w:r w:rsidR="00C651C6">
        <w:rPr>
          <w:rFonts w:ascii="Times New Roman" w:eastAsia="Times New Roman" w:hAnsi="Times New Roman" w:cs="Times New Roman"/>
          <w:color w:val="000000" w:themeColor="text1"/>
        </w:rPr>
        <w:t xml:space="preserve"> associated with each (</w:t>
      </w:r>
      <w:r w:rsidR="00C4778A">
        <w:rPr>
          <w:rFonts w:ascii="Times New Roman" w:eastAsia="Times New Roman" w:hAnsi="Times New Roman" w:cs="Times New Roman"/>
          <w:color w:val="000000" w:themeColor="text1"/>
        </w:rPr>
        <w:t>See supplemental results).</w:t>
      </w:r>
      <w:r w:rsidR="001E1E01">
        <w:rPr>
          <w:rFonts w:ascii="Times New Roman" w:eastAsia="Times New Roman" w:hAnsi="Times New Roman" w:cs="Times New Roman"/>
          <w:color w:val="000000" w:themeColor="text1"/>
        </w:rPr>
        <w:t xml:space="preserve"> </w:t>
      </w:r>
      <w:r>
        <w:rPr>
          <w:rFonts w:ascii="Times New Roman" w:eastAsia="Times New Roman" w:hAnsi="Times New Roman" w:cs="Times New Roman"/>
        </w:rPr>
        <w:t xml:space="preserve">For example, the mesopelagic Mexican </w:t>
      </w:r>
      <w:proofErr w:type="spellStart"/>
      <w:r>
        <w:rPr>
          <w:rFonts w:ascii="Times New Roman" w:eastAsia="Times New Roman" w:hAnsi="Times New Roman" w:cs="Times New Roman"/>
        </w:rPr>
        <w:t>Lampfish</w:t>
      </w:r>
      <w:proofErr w:type="spellEnd"/>
      <w:r w:rsidR="00C651C6">
        <w:rPr>
          <w:rFonts w:ascii="Times New Roman" w:eastAsia="Times New Roman" w:hAnsi="Times New Roman" w:cs="Times New Roman"/>
        </w:rPr>
        <w:t xml:space="preserve"> (</w:t>
      </w:r>
      <w:proofErr w:type="spellStart"/>
      <w:r>
        <w:rPr>
          <w:rFonts w:ascii="Times New Roman" w:eastAsia="Times New Roman" w:hAnsi="Times New Roman" w:cs="Times New Roman"/>
          <w:i/>
        </w:rPr>
        <w:t>Triphoturus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mexicanus</w:t>
      </w:r>
      <w:proofErr w:type="spellEnd"/>
      <w:r>
        <w:rPr>
          <w:rFonts w:ascii="Times New Roman" w:eastAsia="Times New Roman" w:hAnsi="Times New Roman" w:cs="Times New Roman"/>
        </w:rPr>
        <w:t>) had its highest observed abundance during the MHW, and extended its typical range both poleward and onshore to coastal shelf waters</w:t>
      </w:r>
      <w:r w:rsidR="00C651C6">
        <w:rPr>
          <w:rFonts w:ascii="Times New Roman" w:eastAsia="Times New Roman" w:hAnsi="Times New Roman" w:cs="Times New Roman"/>
        </w:rPr>
        <w:t xml:space="preserve"> (</w:t>
      </w:r>
      <w:r>
        <w:rPr>
          <w:rFonts w:ascii="Times New Roman" w:eastAsia="Times New Roman" w:hAnsi="Times New Roman" w:cs="Times New Roman"/>
        </w:rPr>
        <w:t>Figures 1</w:t>
      </w:r>
      <w:r w:rsidR="00C4778A">
        <w:rPr>
          <w:rFonts w:ascii="Times New Roman" w:eastAsia="Times New Roman" w:hAnsi="Times New Roman" w:cs="Times New Roman"/>
        </w:rPr>
        <w:t>a &amp; c</w:t>
      </w:r>
      <w:r>
        <w:rPr>
          <w:rFonts w:ascii="Times New Roman" w:eastAsia="Times New Roman" w:hAnsi="Times New Roman" w:cs="Times New Roman"/>
        </w:rPr>
        <w:t>, S</w:t>
      </w:r>
      <w:r w:rsidR="000042A5">
        <w:rPr>
          <w:rFonts w:ascii="Times New Roman" w:eastAsia="Times New Roman" w:hAnsi="Times New Roman" w:cs="Times New Roman"/>
        </w:rPr>
        <w:t>6</w:t>
      </w:r>
      <w:r>
        <w:rPr>
          <w:rFonts w:ascii="Times New Roman" w:eastAsia="Times New Roman" w:hAnsi="Times New Roman" w:cs="Times New Roman"/>
        </w:rPr>
        <w:t>-</w:t>
      </w:r>
      <w:r w:rsidR="000042A5">
        <w:rPr>
          <w:rFonts w:ascii="Times New Roman" w:eastAsia="Times New Roman" w:hAnsi="Times New Roman" w:cs="Times New Roman"/>
        </w:rPr>
        <w:t>10</w:t>
      </w:r>
      <w:r>
        <w:rPr>
          <w:rFonts w:ascii="Times New Roman" w:eastAsia="Times New Roman" w:hAnsi="Times New Roman" w:cs="Times New Roman"/>
        </w:rPr>
        <w:t xml:space="preserve">). </w:t>
      </w:r>
    </w:p>
    <w:p w14:paraId="73F7FFF2" w14:textId="02A30B8E" w:rsidR="000B1DC4" w:rsidRDefault="000B1DC4" w:rsidP="00C87BAE">
      <w:pPr>
        <w:spacing w:line="480" w:lineRule="auto"/>
        <w:ind w:firstLine="720"/>
        <w:rPr>
          <w:rFonts w:ascii="Times New Roman" w:eastAsia="Times New Roman" w:hAnsi="Times New Roman" w:cs="Times New Roman"/>
        </w:rPr>
      </w:pPr>
      <w:r>
        <w:rPr>
          <w:rFonts w:ascii="Times New Roman" w:eastAsia="Times New Roman" w:hAnsi="Times New Roman" w:cs="Times New Roman"/>
        </w:rPr>
        <w:t>These shifts occurred throughout the ichthyoplankton community, with subtropical mesopelagic species uniformly increasing in association with elevated sea-surface temperatures while coastal species tended to decrease</w:t>
      </w:r>
      <w:r w:rsidR="00C651C6">
        <w:rPr>
          <w:rFonts w:ascii="Times New Roman" w:eastAsia="Times New Roman" w:hAnsi="Times New Roman" w:cs="Times New Roman"/>
        </w:rPr>
        <w:t xml:space="preserve"> (</w:t>
      </w:r>
      <w:r>
        <w:rPr>
          <w:rFonts w:ascii="Times New Roman" w:eastAsia="Times New Roman" w:hAnsi="Times New Roman" w:cs="Times New Roman"/>
        </w:rPr>
        <w:t>Figure 2, S</w:t>
      </w:r>
      <w:r w:rsidR="000042A5">
        <w:rPr>
          <w:rFonts w:ascii="Times New Roman" w:eastAsia="Times New Roman" w:hAnsi="Times New Roman" w:cs="Times New Roman"/>
        </w:rPr>
        <w:t>11-26</w:t>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This expansion occurred at the expense of both northern mesopelagic species and fisheries targets such as Pacific Sardine</w:t>
      </w:r>
      <w:r w:rsidR="00C651C6">
        <w:rPr>
          <w:rFonts w:ascii="Times New Roman" w:eastAsia="Times New Roman" w:hAnsi="Times New Roman" w:cs="Times New Roman"/>
        </w:rPr>
        <w:t xml:space="preserve"> (</w:t>
      </w:r>
      <w:proofErr w:type="spellStart"/>
      <w:r>
        <w:rPr>
          <w:rFonts w:ascii="Times New Roman" w:eastAsia="Times New Roman" w:hAnsi="Times New Roman" w:cs="Times New Roman"/>
          <w:i/>
        </w:rPr>
        <w:t>Sardinops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sagax</w:t>
      </w:r>
      <w:proofErr w:type="spellEnd"/>
      <w:r>
        <w:rPr>
          <w:rFonts w:ascii="Times New Roman" w:eastAsia="Times New Roman" w:hAnsi="Times New Roman" w:cs="Times New Roman"/>
        </w:rPr>
        <w:t>) and North Pacific Hake</w:t>
      </w:r>
      <w:r w:rsidR="00C651C6">
        <w:rPr>
          <w:rFonts w:ascii="Times New Roman" w:eastAsia="Times New Roman" w:hAnsi="Times New Roman" w:cs="Times New Roman"/>
        </w:rPr>
        <w:t xml:space="preserve"> (</w:t>
      </w:r>
      <w:proofErr w:type="spellStart"/>
      <w:r>
        <w:rPr>
          <w:rFonts w:ascii="Times New Roman" w:eastAsia="Times New Roman" w:hAnsi="Times New Roman" w:cs="Times New Roman"/>
          <w:i/>
          <w:iCs/>
        </w:rPr>
        <w:t>Merluccius</w:t>
      </w:r>
      <w:proofErr w:type="spellEnd"/>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productus</w:t>
      </w:r>
      <w:proofErr w:type="spellEnd"/>
      <w:r>
        <w:rPr>
          <w:rFonts w:ascii="Times New Roman" w:eastAsia="Times New Roman" w:hAnsi="Times New Roman" w:cs="Times New Roman"/>
        </w:rPr>
        <w:t xml:space="preserve">) </w:t>
      </w:r>
      <w:r w:rsidR="001E1E01">
        <w:rPr>
          <w:rFonts w:ascii="Times New Roman" w:eastAsia="Times New Roman" w:hAnsi="Times New Roman" w:cs="Times New Roman"/>
        </w:rPr>
        <w:t>whose abundance</w:t>
      </w:r>
      <w:r>
        <w:rPr>
          <w:rFonts w:ascii="Times New Roman" w:eastAsia="Times New Roman" w:hAnsi="Times New Roman" w:cs="Times New Roman"/>
        </w:rPr>
        <w:t xml:space="preserve"> </w:t>
      </w:r>
      <w:r w:rsidRPr="00035AB5">
        <w:rPr>
          <w:rFonts w:ascii="Times New Roman" w:eastAsia="Times New Roman" w:hAnsi="Times New Roman" w:cs="Times New Roman"/>
        </w:rPr>
        <w:t>were significantly correlated with colder</w:t>
      </w:r>
      <w:r w:rsidR="001E1E01">
        <w:rPr>
          <w:rFonts w:ascii="Times New Roman" w:eastAsia="Times New Roman" w:hAnsi="Times New Roman" w:cs="Times New Roman"/>
        </w:rPr>
        <w:t xml:space="preserve"> sea surface</w:t>
      </w:r>
      <w:r w:rsidRPr="00035AB5">
        <w:rPr>
          <w:rFonts w:ascii="Times New Roman" w:eastAsia="Times New Roman" w:hAnsi="Times New Roman" w:cs="Times New Roman"/>
        </w:rPr>
        <w:t xml:space="preserve"> temperatures </w:t>
      </w:r>
      <w:r>
        <w:rPr>
          <w:rFonts w:ascii="Times New Roman" w:eastAsia="Times New Roman" w:hAnsi="Times New Roman" w:cs="Times New Roman"/>
        </w:rPr>
        <w:t xml:space="preserve">and negatively associated with </w:t>
      </w:r>
      <w:r>
        <w:rPr>
          <w:rFonts w:ascii="Times New Roman" w:eastAsia="Times New Roman" w:hAnsi="Times New Roman" w:cs="Times New Roman"/>
        </w:rPr>
        <w:lastRenderedPageBreak/>
        <w:t>warm associated mesopelagic taxa</w:t>
      </w:r>
      <w:r w:rsidR="00C651C6">
        <w:rPr>
          <w:rFonts w:ascii="Times New Roman" w:eastAsia="Times New Roman" w:hAnsi="Times New Roman" w:cs="Times New Roman"/>
        </w:rPr>
        <w:t xml:space="preserve"> (</w:t>
      </w:r>
      <w:r>
        <w:rPr>
          <w:rFonts w:ascii="Times New Roman" w:eastAsia="Times New Roman" w:hAnsi="Times New Roman" w:cs="Times New Roman"/>
        </w:rPr>
        <w:t xml:space="preserve">Figure </w:t>
      </w:r>
      <w:r w:rsidR="00C4778A">
        <w:rPr>
          <w:rFonts w:ascii="Times New Roman" w:eastAsia="Times New Roman" w:hAnsi="Times New Roman" w:cs="Times New Roman"/>
        </w:rPr>
        <w:t>3</w:t>
      </w:r>
      <w:r>
        <w:rPr>
          <w:rFonts w:ascii="Times New Roman" w:eastAsia="Times New Roman" w:hAnsi="Times New Roman" w:cs="Times New Roman"/>
        </w:rPr>
        <w:t>, S</w:t>
      </w:r>
      <w:r w:rsidR="000042A5">
        <w:rPr>
          <w:rFonts w:ascii="Times New Roman" w:eastAsia="Times New Roman" w:hAnsi="Times New Roman" w:cs="Times New Roman"/>
        </w:rPr>
        <w:t>27-28</w:t>
      </w:r>
      <w:r>
        <w:rPr>
          <w:rFonts w:ascii="Times New Roman" w:eastAsia="Times New Roman" w:hAnsi="Times New Roman" w:cs="Times New Roman"/>
        </w:rPr>
        <w:t>)</w:t>
      </w:r>
      <w:r w:rsidRPr="00035AB5">
        <w:rPr>
          <w:rFonts w:ascii="Times New Roman" w:eastAsia="Times New Roman" w:hAnsi="Times New Roman" w:cs="Times New Roman"/>
        </w:rPr>
        <w:t>.</w:t>
      </w:r>
      <w:r w:rsidR="00C4778A">
        <w:rPr>
          <w:rFonts w:ascii="Times New Roman" w:eastAsia="Times New Roman" w:hAnsi="Times New Roman" w:cs="Times New Roman"/>
        </w:rPr>
        <w:t xml:space="preserve"> </w:t>
      </w:r>
      <w:del w:id="179" w:author="RPK" w:date="2022-03-17T09:21:00Z">
        <w:r w:rsidR="00C4778A" w:rsidDel="00307BCD">
          <w:rPr>
            <w:rFonts w:ascii="Times New Roman" w:eastAsia="Times New Roman" w:hAnsi="Times New Roman" w:cs="Times New Roman"/>
          </w:rPr>
          <w:delText>Along with previous findings</w:delText>
        </w:r>
        <w:r w:rsidR="00C4778A" w:rsidDel="00307BCD">
          <w:rPr>
            <w:rFonts w:ascii="Times New Roman" w:eastAsia="Times New Roman" w:hAnsi="Times New Roman" w:cs="Times New Roman"/>
          </w:rPr>
          <w:fldChar w:fldCharType="begin" w:fldLock="1"/>
        </w:r>
        <w:r w:rsidR="00C87BAE" w:rsidDel="00307BCD">
          <w:rPr>
            <w:rFonts w:ascii="Times New Roman" w:eastAsia="Times New Roman" w:hAnsi="Times New Roman" w:cs="Times New Roman"/>
          </w:rPr>
          <w:del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1998–2016","type":"article-journal","volume":"105"},"uris":["http://www.mendeley.com/documents/?uuid=9ffe1633-73e9-467a-b6c9-8a618fe84de5"]},{"id":"ITEM-2","itemData":{"DOI":"10.1038/s41467-019-14215-w","ISSN":"20411723","PMID":"31988285","abstract":"Climate change and increased variability and intensity of climate events, in combination with recovering protected species populations and highly capitalized fisheries, are posing new challenges for fisheries management. We examine socio-ecological features of the unprecedented 2014–2016 northeast Pacific marine heatwave to understand the potential causes for record numbers of whale entanglements in the central California Current crab fishery. We observed habitat compression of coastal upwelling, changes in availability of forage species (krill and anchovy), and shoreward distribution shift of foraging whales. We propose that these ecosystem changes, combined with recovering whale populations, contributed to the exacerbation of entanglements throughout the marine heatwave. In 2016, domoic acid contamination prompted an unprecedented delay in the opening of California’s Dungeness crab fishery that inadvertently intensified the spatial overlap between whales and crab fishery gear. We present a retroactive assessment of entanglements to demonstrate that cooperation of fishers, resource managers, and scientists could mitigate future entanglement risk by developing climate-ready fisheries approaches, while supporting thriving fishing communities.","author":[{"dropping-particle":"","family":"Santora","given":"Jarrod A.","non-dropping-particle":"","parse-names":false,"suffix":""},{"dropping-particle":"","family":"Mantua","given":"Nathan J.","non-dropping-particle":"","parse-names":false,"suffix":""},{"dropping-particle":"","family":"Schroeder","given":"Isaac D.","non-dropping-particle":"","parse-names":false,"suffix":""},{"dropping-particle":"","family":"Field","given":"John C.","non-dropping-particle":"","parse-names":false,"suffix":""},{"dropping-particle":"","family":"Hazen","given":"Elliott L.","non-dropping-particle":"","parse-names":false,"suffix":""},{"dropping-particle":"","family":"Bograd","given":"Steven J.","non-dropping-particle":"","parse-names":false,"suffix":""},{"dropping-particle":"","family":"Sydeman","given":"William J.","non-dropping-particle":"","parse-names":false,"suffix":""},{"dropping-particle":"","family":"Wells","given":"Brian K.","non-dropping-particle":"","parse-names":false,"suffix":""},{"dropping-particle":"","family":"Calambokidis","given":"John","non-dropping-particle":"","parse-names":false,"suffix":""},{"dropping-particle":"","family":"Saez","given":"Lauren","non-dropping-particle":"","parse-names":false,"suffix":""},{"dropping-particle":"","family":"Lawson","given":"Dan","non-dropping-particle":"","parse-names":false,"suffix":""},{"dropping-particle":"","family":"Forney","given":"Karin A.","non-dropping-particle":"","parse-names":false,"suffix":""}],"container-title":"Nature Communications","id":"ITEM-2","issue":"1","issued":{"date-parts":[["2020","12","1"]]},"page":"1-12","publisher":"Nature Publishing Group","title":"Habitat compression and ecosystem shifts as potential links between marine heatwave and record whale entanglements","type":"article-journal","volume":"11"},"uris":["http://www.mendeley.com/documents/?uuid=04180123-b137-4214-a5ec-eb9dad8de31d"]},{"id":"ITEM-3","itemData":{"DOI":"10.1111/gcb.15415","ISSN":"13652486","PMID":"33107157","abstract":"The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Biology","id":"ITEM-3","issue":"3","issued":{"date-parts":[["2021"]]},"page":"506-520","publisher":"Wiley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&lt;i&gt;41&lt;/i&gt;, &lt;i&gt;42&lt;/i&gt;)","manualFormatting":" (5, 38, 39)","plainTextFormattedCitation":"(5, 41, 42)","previouslyFormattedCitation":"(&lt;i&gt;5&lt;/i&gt;, &lt;i&gt;41&lt;/i&gt;, &lt;i&gt;42&lt;/i&gt;)"},"properties":{"noteIndex":0},"schema":"https://github.com/citation-style-language/schema/raw/master/csl-citation.json"}</w:delInstrText>
        </w:r>
        <w:r w:rsidR="00C4778A" w:rsidDel="00307BCD">
          <w:rPr>
            <w:rFonts w:ascii="Times New Roman" w:eastAsia="Times New Roman" w:hAnsi="Times New Roman" w:cs="Times New Roman"/>
          </w:rPr>
          <w:fldChar w:fldCharType="separate"/>
        </w:r>
        <w:r w:rsidR="00C651C6" w:rsidDel="00307BCD">
          <w:rPr>
            <w:rFonts w:ascii="Times New Roman" w:eastAsia="Times New Roman" w:hAnsi="Times New Roman" w:cs="Times New Roman"/>
            <w:noProof/>
          </w:rPr>
          <w:delText xml:space="preserve"> (</w:delText>
        </w:r>
        <w:r w:rsidR="0003041C" w:rsidRPr="0003041C" w:rsidDel="00307BCD">
          <w:rPr>
            <w:rFonts w:ascii="Times New Roman" w:eastAsia="Times New Roman" w:hAnsi="Times New Roman" w:cs="Times New Roman"/>
            <w:i/>
            <w:noProof/>
          </w:rPr>
          <w:delText>5</w:delText>
        </w:r>
        <w:r w:rsidR="0003041C" w:rsidRPr="0003041C" w:rsidDel="00307BCD">
          <w:rPr>
            <w:rFonts w:ascii="Times New Roman" w:eastAsia="Times New Roman" w:hAnsi="Times New Roman" w:cs="Times New Roman"/>
            <w:noProof/>
          </w:rPr>
          <w:delText xml:space="preserve">, </w:delText>
        </w:r>
        <w:r w:rsidR="0003041C" w:rsidRPr="0003041C" w:rsidDel="00307BCD">
          <w:rPr>
            <w:rFonts w:ascii="Times New Roman" w:eastAsia="Times New Roman" w:hAnsi="Times New Roman" w:cs="Times New Roman"/>
            <w:i/>
            <w:noProof/>
          </w:rPr>
          <w:delText>38</w:delText>
        </w:r>
        <w:r w:rsidR="0003041C" w:rsidRPr="0003041C" w:rsidDel="00307BCD">
          <w:rPr>
            <w:rFonts w:ascii="Times New Roman" w:eastAsia="Times New Roman" w:hAnsi="Times New Roman" w:cs="Times New Roman"/>
            <w:noProof/>
          </w:rPr>
          <w:delText xml:space="preserve">, </w:delText>
        </w:r>
        <w:r w:rsidR="0003041C" w:rsidRPr="0003041C" w:rsidDel="00307BCD">
          <w:rPr>
            <w:rFonts w:ascii="Times New Roman" w:eastAsia="Times New Roman" w:hAnsi="Times New Roman" w:cs="Times New Roman"/>
            <w:i/>
            <w:noProof/>
          </w:rPr>
          <w:delText>39</w:delText>
        </w:r>
        <w:r w:rsidR="0003041C" w:rsidRPr="0003041C" w:rsidDel="00307BCD">
          <w:rPr>
            <w:rFonts w:ascii="Times New Roman" w:eastAsia="Times New Roman" w:hAnsi="Times New Roman" w:cs="Times New Roman"/>
            <w:noProof/>
          </w:rPr>
          <w:delText>)</w:delText>
        </w:r>
        <w:r w:rsidR="00C4778A" w:rsidDel="00307BCD">
          <w:rPr>
            <w:rFonts w:ascii="Times New Roman" w:eastAsia="Times New Roman" w:hAnsi="Times New Roman" w:cs="Times New Roman"/>
          </w:rPr>
          <w:fldChar w:fldCharType="end"/>
        </w:r>
        <w:r w:rsidR="00C4778A" w:rsidDel="00307BCD">
          <w:rPr>
            <w:rFonts w:ascii="Times New Roman" w:eastAsia="Times New Roman" w:hAnsi="Times New Roman" w:cs="Times New Roman"/>
          </w:rPr>
          <w:delText xml:space="preserve">, these </w:delText>
        </w:r>
      </w:del>
      <w:ins w:id="180" w:author="RPK" w:date="2022-03-17T09:21:00Z">
        <w:r w:rsidR="00307BCD">
          <w:rPr>
            <w:rFonts w:ascii="Times New Roman" w:eastAsia="Times New Roman" w:hAnsi="Times New Roman" w:cs="Times New Roman"/>
          </w:rPr>
          <w:t xml:space="preserve">These </w:t>
        </w:r>
      </w:ins>
      <w:r w:rsidR="00C4778A">
        <w:rPr>
          <w:rFonts w:ascii="Times New Roman" w:eastAsia="Times New Roman" w:hAnsi="Times New Roman" w:cs="Times New Roman"/>
        </w:rPr>
        <w:t xml:space="preserve">results </w:t>
      </w:r>
      <w:r w:rsidR="00C4778A" w:rsidRPr="00035AB5">
        <w:rPr>
          <w:rFonts w:ascii="Times New Roman" w:eastAsia="Times New Roman" w:hAnsi="Times New Roman" w:cs="Times New Roman"/>
        </w:rPr>
        <w:t xml:space="preserve">suggest </w:t>
      </w:r>
      <w:r w:rsidR="00C4778A">
        <w:rPr>
          <w:rFonts w:ascii="Times New Roman" w:eastAsia="Times New Roman" w:hAnsi="Times New Roman" w:cs="Times New Roman"/>
        </w:rPr>
        <w:t xml:space="preserve">potential </w:t>
      </w:r>
      <w:r w:rsidR="00C4778A" w:rsidRPr="00035AB5">
        <w:rPr>
          <w:rFonts w:ascii="Times New Roman" w:eastAsia="Times New Roman" w:hAnsi="Times New Roman" w:cs="Times New Roman"/>
        </w:rPr>
        <w:t xml:space="preserve">ecological replacement of fisheries targets </w:t>
      </w:r>
      <w:r w:rsidR="00C4778A">
        <w:rPr>
          <w:rFonts w:ascii="Times New Roman" w:eastAsia="Times New Roman" w:hAnsi="Times New Roman" w:cs="Times New Roman"/>
        </w:rPr>
        <w:t xml:space="preserve">under </w:t>
      </w:r>
      <w:r w:rsidR="001E1E01">
        <w:rPr>
          <w:rFonts w:ascii="Times New Roman" w:eastAsia="Times New Roman" w:hAnsi="Times New Roman" w:cs="Times New Roman"/>
        </w:rPr>
        <w:t xml:space="preserve">the </w:t>
      </w:r>
      <w:r w:rsidR="00C4778A">
        <w:rPr>
          <w:rFonts w:ascii="Times New Roman" w:eastAsia="Times New Roman" w:hAnsi="Times New Roman" w:cs="Times New Roman"/>
        </w:rPr>
        <w:t xml:space="preserve">increased frequency of MHWs, </w:t>
      </w:r>
      <w:ins w:id="181" w:author="RPK" w:date="2022-03-17T09:21:00Z">
        <w:r w:rsidR="00307BCD">
          <w:rPr>
            <w:rFonts w:ascii="Times New Roman" w:eastAsia="Times New Roman" w:hAnsi="Times New Roman" w:cs="Times New Roman"/>
          </w:rPr>
          <w:t>consistent with previous findings</w:t>
        </w:r>
        <w:r w:rsidR="00307BCD">
          <w:rPr>
            <w:rFonts w:ascii="Times New Roman" w:eastAsia="Times New Roman" w:hAnsi="Times New Roman" w:cs="Times New Roman"/>
          </w:rPr>
          <w:fldChar w:fldCharType="begin" w:fldLock="1"/>
        </w:r>
        <w:r w:rsidR="00307BCD">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1998–2016","type":"article-journal","volume":"105"},"uris":["http://www.mendeley.com/documents/?uuid=9ffe1633-73e9-467a-b6c9-8a618fe84de5"]},{"id":"ITEM-2","itemData":{"DOI":"10.1038/s41467-019-14215-w","ISSN":"20411723","PMID":"31988285","abstract":"Climate change and increased variability and intensity of climate events, in combination with recovering protected species populations and highly capitalized fisheries, are posing new challenges for fisheries management. We examine socio-ecological features of the unprecedented 2014–2016 northeast Pacific marine heatwave to understand the potential causes for record numbers of whale entanglements in the central California Current crab fishery. We observed habitat compression of coastal upwelling, changes in availability of forage species (krill and anchovy), and shoreward distribution shift of foraging whales. We propose that these ecosystem changes, combined with recovering whale populations, contributed to the exacerbation of entanglements throughout the marine heatwave. In 2016, domoic acid contamination prompted an unprecedented delay in the opening of California’s Dungeness crab fishery that inadvertently intensified the spatial overlap between whales and crab fishery gear. We present a retroactive assessment of entanglements to demonstrate that cooperation of fishers, resource managers, and scientists could mitigate future entanglement risk by developing climate-ready fisheries approaches, while supporting thriving fishing communities.","author":[{"dropping-particle":"","family":"Santora","given":"Jarrod A.","non-dropping-particle":"","parse-names":false,"suffix":""},{"dropping-particle":"","family":"Mantua","given":"Nathan J.","non-dropping-particle":"","parse-names":false,"suffix":""},{"dropping-particle":"","family":"Schroeder","given":"Isaac D.","non-dropping-particle":"","parse-names":false,"suffix":""},{"dropping-particle":"","family":"Field","given":"John C.","non-dropping-particle":"","parse-names":false,"suffix":""},{"dropping-particle":"","family":"Hazen","given":"Elliott L.","non-dropping-particle":"","parse-names":false,"suffix":""},{"dropping-particle":"","family":"Bograd","given":"Steven J.","non-dropping-particle":"","parse-names":false,"suffix":""},{"dropping-particle":"","family":"Sydeman","given":"William J.","non-dropping-particle":"","parse-names":false,"suffix":""},{"dropping-particle":"","family":"Wells","given":"Brian K.","non-dropping-particle":"","parse-names":false,"suffix":""},{"dropping-particle":"","family":"Calambokidis","given":"John","non-dropping-particle":"","parse-names":false,"suffix":""},{"dropping-particle":"","family":"Saez","given":"Lauren","non-dropping-particle":"","parse-names":false,"suffix":""},{"dropping-particle":"","family":"Lawson","given":"Dan","non-dropping-particle":"","parse-names":false,"suffix":""},{"dropping-particle":"","family":"Forney","given":"Karin A.","non-dropping-particle":"","parse-names":false,"suffix":""}],"container-title":"Nature Communications","id":"ITEM-2","issue":"1","issued":{"date-parts":[["2020","12","1"]]},"page":"1-12","publisher":"Nature Publishing Group","title":"Habitat compression and ecosystem shifts as potential links between marine heatwave and record whale entanglements","type":"article-journal","volume":"11"},"uris":["http://www.mendeley.com/documents/?uuid=04180123-b137-4214-a5ec-eb9dad8de31d"]},{"id":"ITEM-3","itemData":{"DOI":"10.1111/gcb.15415","ISSN":"13652486","PMID":"33107157","abstract":"The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Biology","id":"ITEM-3","issue":"3","issued":{"date-parts":[["2021"]]},"page":"506-520","publisher":"Wiley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&lt;i&gt;41&lt;/i&gt;, &lt;i&gt;42&lt;/i&gt;)","manualFormatting":" (5, 38, 39)","plainTextFormattedCitation":"(5, 41, 42)","previouslyFormattedCitation":"(&lt;i&gt;5&lt;/i&gt;, &lt;i&gt;41&lt;/i&gt;, &lt;i&gt;42&lt;/i&gt;)"},"properties":{"noteIndex":0},"schema":"https://github.com/citation-style-language/schema/raw/master/csl-citation.json"}</w:instrText>
        </w:r>
        <w:r w:rsidR="00307BCD">
          <w:rPr>
            <w:rFonts w:ascii="Times New Roman" w:eastAsia="Times New Roman" w:hAnsi="Times New Roman" w:cs="Times New Roman"/>
          </w:rPr>
          <w:fldChar w:fldCharType="separate"/>
        </w:r>
        <w:r w:rsidR="00307BCD">
          <w:rPr>
            <w:rFonts w:ascii="Times New Roman" w:eastAsia="Times New Roman" w:hAnsi="Times New Roman" w:cs="Times New Roman"/>
            <w:noProof/>
          </w:rPr>
          <w:t xml:space="preserve"> (</w:t>
        </w:r>
        <w:r w:rsidR="00307BCD" w:rsidRPr="0003041C">
          <w:rPr>
            <w:rFonts w:ascii="Times New Roman" w:eastAsia="Times New Roman" w:hAnsi="Times New Roman" w:cs="Times New Roman"/>
            <w:i/>
            <w:noProof/>
          </w:rPr>
          <w:t>5</w:t>
        </w:r>
        <w:r w:rsidR="00307BCD" w:rsidRPr="0003041C">
          <w:rPr>
            <w:rFonts w:ascii="Times New Roman" w:eastAsia="Times New Roman" w:hAnsi="Times New Roman" w:cs="Times New Roman"/>
            <w:noProof/>
          </w:rPr>
          <w:t xml:space="preserve">, </w:t>
        </w:r>
        <w:r w:rsidR="00307BCD" w:rsidRPr="0003041C">
          <w:rPr>
            <w:rFonts w:ascii="Times New Roman" w:eastAsia="Times New Roman" w:hAnsi="Times New Roman" w:cs="Times New Roman"/>
            <w:i/>
            <w:noProof/>
          </w:rPr>
          <w:t>38</w:t>
        </w:r>
        <w:r w:rsidR="00307BCD" w:rsidRPr="0003041C">
          <w:rPr>
            <w:rFonts w:ascii="Times New Roman" w:eastAsia="Times New Roman" w:hAnsi="Times New Roman" w:cs="Times New Roman"/>
            <w:noProof/>
          </w:rPr>
          <w:t xml:space="preserve">, </w:t>
        </w:r>
        <w:r w:rsidR="00307BCD" w:rsidRPr="0003041C">
          <w:rPr>
            <w:rFonts w:ascii="Times New Roman" w:eastAsia="Times New Roman" w:hAnsi="Times New Roman" w:cs="Times New Roman"/>
            <w:i/>
            <w:noProof/>
          </w:rPr>
          <w:t>39</w:t>
        </w:r>
        <w:r w:rsidR="00307BCD" w:rsidRPr="0003041C">
          <w:rPr>
            <w:rFonts w:ascii="Times New Roman" w:eastAsia="Times New Roman" w:hAnsi="Times New Roman" w:cs="Times New Roman"/>
            <w:noProof/>
          </w:rPr>
          <w:t>)</w:t>
        </w:r>
        <w:r w:rsidR="00307BCD">
          <w:rPr>
            <w:rFonts w:ascii="Times New Roman" w:eastAsia="Times New Roman" w:hAnsi="Times New Roman" w:cs="Times New Roman"/>
          </w:rPr>
          <w:fldChar w:fldCharType="end"/>
        </w:r>
      </w:ins>
      <w:ins w:id="182" w:author="RPK" w:date="2022-03-17T09:22:00Z">
        <w:r w:rsidR="00307BCD">
          <w:rPr>
            <w:rFonts w:ascii="Times New Roman" w:eastAsia="Times New Roman" w:hAnsi="Times New Roman" w:cs="Times New Roman"/>
          </w:rPr>
          <w:t xml:space="preserve">, and </w:t>
        </w:r>
      </w:ins>
      <w:r w:rsidR="00C4778A">
        <w:rPr>
          <w:rFonts w:ascii="Times New Roman" w:eastAsia="Times New Roman" w:hAnsi="Times New Roman" w:cs="Times New Roman"/>
        </w:rPr>
        <w:t>suggest</w:t>
      </w:r>
      <w:del w:id="183" w:author="RPK" w:date="2022-03-17T09:22:00Z">
        <w:r w:rsidR="00C4778A" w:rsidDel="00307BCD">
          <w:rPr>
            <w:rFonts w:ascii="Times New Roman" w:eastAsia="Times New Roman" w:hAnsi="Times New Roman" w:cs="Times New Roman"/>
          </w:rPr>
          <w:delText>ing</w:delText>
        </w:r>
      </w:del>
      <w:r w:rsidR="00C4778A">
        <w:rPr>
          <w:rFonts w:ascii="Times New Roman" w:eastAsia="Times New Roman" w:hAnsi="Times New Roman" w:cs="Times New Roman"/>
        </w:rPr>
        <w:t xml:space="preserve"> future ecological disruptions with potentially major socio-economic consequences</w:t>
      </w:r>
      <w:r w:rsidR="00C87BAE">
        <w:rPr>
          <w:rFonts w:ascii="Times New Roman" w:eastAsia="Times New Roman" w:hAnsi="Times New Roman" w:cs="Times New Roman"/>
        </w:rPr>
        <w:t xml:space="preserve"> may arise under continued unabated climate change </w:t>
      </w:r>
      <w:r w:rsidR="00C4778A">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{"citationItems":[{"id":"ITEM-1","itemData":{"DOI":"10.1038/s41467-018-03163-6","ISSN":"20411723","PMID":"29440658","abstract":"Recent marine heat waves have caused devastating impacts on marine ecosystems. Substantial progress in understanding past and future changes in marine heat waves and their risks for marine ecosystems is needed to predict how marine systems, and the goods and services they provide, will evolve in the future.","author":[{"dropping-particle":"","family":"Frölicher","given":"Thomas L.","non-dropping-particle":"","parse-names":false,"suffix":""},{"dropping-particle":"","family":"Laufkötter","given":"Charlotte","non-dropping-particle":"","parse-names":false,"suffix":""}],"container-title":"Nature Communications","id":"ITEM-1","issue":"1","issued":{"date-parts":[["2018","12","1"]]},"page":"1-4","publisher":"Nature Publishing Group","title":"Emerging risks from marine heat waves","type":"article","volume":"9"},"uris":["http://www.mendeley.com/documents/?uuid=4f50273e-1fc8-37b3-8c83-86610b84938a"]}],"mendeley":{"formattedCitation":"(&lt;i&gt;2&lt;/i&gt;)","manualFormatting":" (2)","plainTextFormattedCitation":"(2)","previouslyFormattedCitation":"(&lt;i&gt;2&lt;/i&gt;)"},"properties":{"noteIndex":0},"schema":"https://github.com/citation-style-language/schema/raw/master/csl-citation.json"}</w:instrText>
      </w:r>
      <w:r w:rsidR="00C4778A">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w:t>
      </w:r>
      <w:r w:rsidR="0003041C" w:rsidRPr="0003041C">
        <w:rPr>
          <w:rFonts w:ascii="Times New Roman" w:eastAsia="Times New Roman" w:hAnsi="Times New Roman" w:cs="Times New Roman"/>
          <w:noProof/>
        </w:rPr>
        <w:t>)</w:t>
      </w:r>
      <w:r w:rsidR="00C4778A">
        <w:rPr>
          <w:rFonts w:ascii="Times New Roman" w:eastAsia="Times New Roman" w:hAnsi="Times New Roman" w:cs="Times New Roman"/>
        </w:rPr>
        <w:fldChar w:fldCharType="end"/>
      </w:r>
      <w:r w:rsidR="00C4778A">
        <w:rPr>
          <w:rFonts w:ascii="Times New Roman" w:eastAsia="Times New Roman" w:hAnsi="Times New Roman" w:cs="Times New Roman"/>
        </w:rPr>
        <w:t xml:space="preserve">. </w:t>
      </w:r>
    </w:p>
    <w:p w14:paraId="6E94C440" w14:textId="77777777" w:rsidR="0010743B" w:rsidRDefault="0010743B" w:rsidP="0010743B">
      <w:pPr>
        <w:rPr>
          <w:rFonts w:ascii="Times New Roman" w:eastAsia="Times New Roman" w:hAnsi="Times New Roman" w:cs="Times New Roman"/>
        </w:rPr>
      </w:pPr>
    </w:p>
    <w:p w14:paraId="692B295B" w14:textId="2DB9C952" w:rsidR="0010743B" w:rsidRDefault="00C4778A" w:rsidP="0010743B">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B6D11ED" wp14:editId="386CE14F">
            <wp:extent cx="5943600" cy="39624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BBF11A7" w14:textId="39315AFB" w:rsidR="00643803" w:rsidRDefault="00643803" w:rsidP="0010743B">
      <w:pPr>
        <w:rPr>
          <w:rFonts w:ascii="Times New Roman" w:eastAsia="Times New Roman" w:hAnsi="Times New Roman" w:cs="Times New Roman"/>
        </w:rPr>
      </w:pPr>
    </w:p>
    <w:p w14:paraId="2C14F575" w14:textId="6C755E3F" w:rsidR="00643803" w:rsidRDefault="00643803" w:rsidP="00C4778A">
      <w:pPr>
        <w:ind w:firstLine="720"/>
        <w:rPr>
          <w:rFonts w:ascii="Times New Roman" w:eastAsia="Times New Roman" w:hAnsi="Times New Roman" w:cs="Times New Roman"/>
          <w:b/>
        </w:rPr>
      </w:pPr>
      <w:r>
        <w:rPr>
          <w:rFonts w:ascii="Times New Roman" w:eastAsia="Times New Roman" w:hAnsi="Times New Roman" w:cs="Times New Roman"/>
          <w:b/>
        </w:rPr>
        <w:t xml:space="preserve">Figure </w:t>
      </w:r>
      <w:r w:rsidR="00C4778A">
        <w:rPr>
          <w:rFonts w:ascii="Times New Roman" w:eastAsia="Times New Roman" w:hAnsi="Times New Roman" w:cs="Times New Roman"/>
          <w:b/>
        </w:rPr>
        <w:t>1</w:t>
      </w:r>
      <w:r>
        <w:rPr>
          <w:rFonts w:ascii="Times New Roman" w:eastAsia="Times New Roman" w:hAnsi="Times New Roman" w:cs="Times New Roman"/>
          <w:b/>
        </w:rPr>
        <w:t>. Temperature Associations</w:t>
      </w:r>
      <w:r w:rsidR="00C4778A">
        <w:rPr>
          <w:rFonts w:ascii="Times New Roman" w:eastAsia="Times New Roman" w:hAnsi="Times New Roman" w:cs="Times New Roman"/>
          <w:b/>
        </w:rPr>
        <w:t xml:space="preserve"> in Fish Species</w:t>
      </w:r>
    </w:p>
    <w:p w14:paraId="3B194F6A" w14:textId="732DC61C" w:rsidR="00643803" w:rsidRDefault="00643803" w:rsidP="00643803">
      <w:pPr>
        <w:pBdr>
          <w:top w:val="nil"/>
          <w:left w:val="nil"/>
          <w:bottom w:val="nil"/>
          <w:right w:val="nil"/>
          <w:between w:val="nil"/>
        </w:pBdr>
        <w:ind w:left="720"/>
        <w:rPr>
          <w:rFonts w:ascii="Times New Roman" w:eastAsia="Times New Roman" w:hAnsi="Times New Roman" w:cs="Times New Roman"/>
          <w:color w:val="000000"/>
        </w:rPr>
      </w:pPr>
      <w:del w:id="184" w:author="RPK" w:date="2022-03-17T09:24:00Z">
        <w:r w:rsidDel="00307BCD">
          <w:rPr>
            <w:rFonts w:ascii="Times New Roman" w:eastAsia="Times New Roman" w:hAnsi="Times New Roman" w:cs="Times New Roman"/>
            <w:color w:val="000000"/>
          </w:rPr>
          <w:delText>We capture c</w:delText>
        </w:r>
      </w:del>
      <w:ins w:id="185" w:author="RPK" w:date="2022-03-17T09:24:00Z">
        <w:r w:rsidR="00307BCD">
          <w:rPr>
            <w:rFonts w:ascii="Times New Roman" w:eastAsia="Times New Roman" w:hAnsi="Times New Roman" w:cs="Times New Roman"/>
            <w:color w:val="000000"/>
          </w:rPr>
          <w:t>C</w:t>
        </w:r>
      </w:ins>
      <w:r>
        <w:rPr>
          <w:rFonts w:ascii="Times New Roman" w:eastAsia="Times New Roman" w:hAnsi="Times New Roman" w:cs="Times New Roman"/>
          <w:color w:val="000000"/>
        </w:rPr>
        <w:t xml:space="preserve">hanges in </w:t>
      </w:r>
      <w:r w:rsidR="00C4778A">
        <w:rPr>
          <w:rFonts w:ascii="Times New Roman" w:eastAsia="Times New Roman" w:hAnsi="Times New Roman" w:cs="Times New Roman"/>
          <w:color w:val="000000"/>
        </w:rPr>
        <w:t>species occurrence patterns</w:t>
      </w:r>
      <w:r>
        <w:rPr>
          <w:rFonts w:ascii="Times New Roman" w:eastAsia="Times New Roman" w:hAnsi="Times New Roman" w:cs="Times New Roman"/>
          <w:color w:val="000000"/>
        </w:rPr>
        <w:t xml:space="preserve"> </w:t>
      </w:r>
      <w:del w:id="186" w:author="RPK" w:date="2022-03-17T09:24:00Z">
        <w:r w:rsidDel="00307BCD">
          <w:rPr>
            <w:rFonts w:ascii="Times New Roman" w:eastAsia="Times New Roman" w:hAnsi="Times New Roman" w:cs="Times New Roman"/>
            <w:color w:val="000000"/>
          </w:rPr>
          <w:delText>in response to</w:delText>
        </w:r>
      </w:del>
      <w:ins w:id="187" w:author="RPK" w:date="2022-03-17T09:24:00Z">
        <w:r w:rsidR="00307BCD">
          <w:rPr>
            <w:rFonts w:ascii="Times New Roman" w:eastAsia="Times New Roman" w:hAnsi="Times New Roman" w:cs="Times New Roman"/>
            <w:color w:val="000000"/>
          </w:rPr>
          <w:t>associated with</w:t>
        </w:r>
      </w:ins>
      <w:r>
        <w:rPr>
          <w:rFonts w:ascii="Times New Roman" w:eastAsia="Times New Roman" w:hAnsi="Times New Roman" w:cs="Times New Roman"/>
          <w:color w:val="000000"/>
        </w:rPr>
        <w:t xml:space="preserve"> </w:t>
      </w:r>
      <w:r w:rsidR="006141BD">
        <w:rPr>
          <w:rFonts w:ascii="Times New Roman" w:eastAsia="Times New Roman" w:hAnsi="Times New Roman" w:cs="Times New Roman"/>
          <w:color w:val="000000"/>
        </w:rPr>
        <w:t>SST</w:t>
      </w:r>
      <w:r>
        <w:rPr>
          <w:rFonts w:ascii="Times New Roman" w:eastAsia="Times New Roman" w:hAnsi="Times New Roman" w:cs="Times New Roman"/>
          <w:color w:val="000000"/>
        </w:rPr>
        <w:t xml:space="preserve">, with </w:t>
      </w:r>
      <w:r w:rsidR="00C4778A">
        <w:rPr>
          <w:rFonts w:ascii="Times New Roman" w:eastAsia="Times New Roman" w:hAnsi="Times New Roman" w:cs="Times New Roman"/>
          <w:color w:val="000000"/>
        </w:rPr>
        <w:t>Southern Mesopelagic species increasing in prevalence with elevated temperature</w:t>
      </w:r>
      <w:r w:rsidR="00C651C6">
        <w:rPr>
          <w:rFonts w:ascii="Times New Roman" w:eastAsia="Times New Roman" w:hAnsi="Times New Roman" w:cs="Times New Roman"/>
          <w:color w:val="000000"/>
        </w:rPr>
        <w:t xml:space="preserve"> (</w:t>
      </w:r>
      <w:r w:rsidR="00C4778A">
        <w:rPr>
          <w:rFonts w:ascii="Times New Roman" w:eastAsia="Times New Roman" w:hAnsi="Times New Roman" w:cs="Times New Roman"/>
          <w:color w:val="000000"/>
        </w:rPr>
        <w:t>A).</w:t>
      </w:r>
      <w:r w:rsidR="001E1E01">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T</w:t>
      </w:r>
      <w:r w:rsidR="000C1A36">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statistic</w:t>
      </w:r>
      <w:r w:rsidR="00C651C6">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slope coefficient/ standard error)</w:t>
      </w:r>
      <w:r w:rsidR="000C1A36">
        <w:rPr>
          <w:rFonts w:ascii="Times New Roman" w:eastAsia="Times New Roman" w:hAnsi="Times New Roman" w:cs="Times New Roman"/>
          <w:color w:val="000000"/>
        </w:rPr>
        <w:t xml:space="preserve"> from g</w:t>
      </w:r>
      <w:r w:rsidR="000C1A36" w:rsidRPr="000C1A36">
        <w:rPr>
          <w:rFonts w:ascii="Times New Roman" w:eastAsia="Times New Roman" w:hAnsi="Times New Roman" w:cs="Times New Roman"/>
          <w:color w:val="000000"/>
        </w:rPr>
        <w:t xml:space="preserve">eneralized </w:t>
      </w:r>
      <w:commentRangeStart w:id="188"/>
      <w:r w:rsidR="000C1A36" w:rsidRPr="000C1A36">
        <w:rPr>
          <w:rFonts w:ascii="Times New Roman" w:eastAsia="Times New Roman" w:hAnsi="Times New Roman" w:cs="Times New Roman"/>
          <w:color w:val="000000"/>
        </w:rPr>
        <w:t xml:space="preserve">binomial mixed model </w:t>
      </w:r>
      <w:commentRangeEnd w:id="188"/>
      <w:r w:rsidR="00C61D97">
        <w:rPr>
          <w:rStyle w:val="CommentReference"/>
        </w:rPr>
        <w:commentReference w:id="188"/>
      </w:r>
      <w:r w:rsidR="000C1A36" w:rsidRPr="000C1A36">
        <w:rPr>
          <w:rFonts w:ascii="Times New Roman" w:eastAsia="Times New Roman" w:hAnsi="Times New Roman" w:cs="Times New Roman"/>
          <w:color w:val="000000"/>
        </w:rPr>
        <w:t>was calculated for each species across all sites. Only species with significant</w:t>
      </w:r>
      <w:del w:id="189" w:author="RPK" w:date="2022-03-17T09:31:00Z">
        <w:r w:rsidR="000C1A36" w:rsidRPr="000C1A36" w:rsidDel="004A43FE">
          <w:rPr>
            <w:rFonts w:ascii="Times New Roman" w:eastAsia="Times New Roman" w:hAnsi="Times New Roman" w:cs="Times New Roman"/>
            <w:color w:val="000000"/>
          </w:rPr>
          <w:delText>ly</w:delText>
        </w:r>
      </w:del>
      <w:r w:rsidR="000C1A36" w:rsidRPr="000C1A36">
        <w:rPr>
          <w:rFonts w:ascii="Times New Roman" w:eastAsia="Times New Roman" w:hAnsi="Times New Roman" w:cs="Times New Roman"/>
          <w:color w:val="000000"/>
        </w:rPr>
        <w:t xml:space="preserve"> </w:t>
      </w:r>
      <w:del w:id="190" w:author="RPK" w:date="2022-03-17T09:31:00Z">
        <w:r w:rsidR="000C1A36" w:rsidRPr="000C1A36" w:rsidDel="004A43FE">
          <w:rPr>
            <w:rFonts w:ascii="Times New Roman" w:eastAsia="Times New Roman" w:hAnsi="Times New Roman" w:cs="Times New Roman"/>
            <w:color w:val="000000"/>
          </w:rPr>
          <w:delText xml:space="preserve">different </w:delText>
        </w:r>
      </w:del>
      <w:r w:rsidR="000C1A36" w:rsidRPr="000C1A36">
        <w:rPr>
          <w:rFonts w:ascii="Times New Roman" w:eastAsia="Times New Roman" w:hAnsi="Times New Roman" w:cs="Times New Roman"/>
          <w:color w:val="000000"/>
        </w:rPr>
        <w:t>slopes</w:t>
      </w:r>
      <w:r w:rsidR="00C651C6">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95% CI</w:t>
      </w:r>
      <w:ins w:id="191" w:author="RPK" w:date="2022-03-17T09:27:00Z">
        <w:r w:rsidR="003808D3">
          <w:rPr>
            <w:rFonts w:ascii="Times New Roman" w:eastAsia="Times New Roman" w:hAnsi="Times New Roman" w:cs="Times New Roman"/>
            <w:color w:val="000000"/>
          </w:rPr>
          <w:t xml:space="preserve"> that exclude </w:t>
        </w:r>
      </w:ins>
      <w:del w:id="192" w:author="RPK" w:date="2022-03-17T09:27:00Z">
        <w:r w:rsidR="000C1A36" w:rsidRPr="000C1A36" w:rsidDel="003808D3">
          <w:rPr>
            <w:rFonts w:ascii="Times New Roman" w:eastAsia="Times New Roman" w:hAnsi="Times New Roman" w:cs="Times New Roman"/>
            <w:color w:val="000000"/>
          </w:rPr>
          <w:delText xml:space="preserve"> greater or less than </w:delText>
        </w:r>
      </w:del>
      <w:commentRangeStart w:id="193"/>
      <w:r w:rsidR="000C1A36" w:rsidRPr="000C1A36">
        <w:rPr>
          <w:rFonts w:ascii="Times New Roman" w:eastAsia="Times New Roman" w:hAnsi="Times New Roman" w:cs="Times New Roman"/>
          <w:color w:val="000000"/>
        </w:rPr>
        <w:t>zero</w:t>
      </w:r>
      <w:commentRangeEnd w:id="193"/>
      <w:r w:rsidR="00680BBF">
        <w:rPr>
          <w:rStyle w:val="CommentReference"/>
        </w:rPr>
        <w:commentReference w:id="193"/>
      </w:r>
      <w:r w:rsidR="000C1A36" w:rsidRPr="000C1A36">
        <w:rPr>
          <w:rFonts w:ascii="Times New Roman" w:eastAsia="Times New Roman" w:hAnsi="Times New Roman" w:cs="Times New Roman"/>
          <w:color w:val="000000"/>
        </w:rPr>
        <w:t xml:space="preserve">) are plotted. </w:t>
      </w:r>
      <w:r w:rsidR="00C4778A">
        <w:rPr>
          <w:rFonts w:ascii="Times New Roman" w:eastAsia="Times New Roman" w:hAnsi="Times New Roman" w:cs="Times New Roman"/>
          <w:color w:val="000000"/>
        </w:rPr>
        <w:t xml:space="preserve">Importantly, </w:t>
      </w:r>
      <w:r>
        <w:rPr>
          <w:rFonts w:ascii="Times New Roman" w:eastAsia="Times New Roman" w:hAnsi="Times New Roman" w:cs="Times New Roman"/>
          <w:color w:val="000000"/>
        </w:rPr>
        <w:t>metabarcoding identif</w:t>
      </w:r>
      <w:r w:rsidR="00C4778A">
        <w:rPr>
          <w:rFonts w:ascii="Times New Roman" w:eastAsia="Times New Roman" w:hAnsi="Times New Roman" w:cs="Times New Roman"/>
          <w:color w:val="000000"/>
        </w:rPr>
        <w:t>ied</w:t>
      </w:r>
      <w:r>
        <w:rPr>
          <w:rFonts w:ascii="Times New Roman" w:eastAsia="Times New Roman" w:hAnsi="Times New Roman" w:cs="Times New Roman"/>
          <w:color w:val="000000"/>
        </w:rPr>
        <w:t xml:space="preserve"> </w:t>
      </w:r>
      <w:del w:id="194" w:author="RPK" w:date="2022-03-17T09:28:00Z">
        <w:r w:rsidDel="003808D3">
          <w:rPr>
            <w:rFonts w:ascii="Times New Roman" w:eastAsia="Times New Roman" w:hAnsi="Times New Roman" w:cs="Times New Roman"/>
            <w:color w:val="000000"/>
          </w:rPr>
          <w:delText xml:space="preserve">cold </w:delText>
        </w:r>
      </w:del>
      <w:ins w:id="195" w:author="RPK" w:date="2022-03-17T09:28:00Z">
        <w:r w:rsidR="003808D3">
          <w:rPr>
            <w:rFonts w:ascii="Times New Roman" w:eastAsia="Times New Roman" w:hAnsi="Times New Roman" w:cs="Times New Roman"/>
            <w:color w:val="000000"/>
          </w:rPr>
          <w:t>cold-</w:t>
        </w:r>
      </w:ins>
      <w:r>
        <w:rPr>
          <w:rFonts w:ascii="Times New Roman" w:eastAsia="Times New Roman" w:hAnsi="Times New Roman" w:cs="Times New Roman"/>
          <w:color w:val="000000"/>
        </w:rPr>
        <w:t xml:space="preserve">associated </w:t>
      </w:r>
      <w:r>
        <w:rPr>
          <w:rFonts w:ascii="Times New Roman" w:eastAsia="Times New Roman" w:hAnsi="Times New Roman" w:cs="Times New Roman"/>
        </w:rPr>
        <w:t>variants</w:t>
      </w:r>
      <w:r>
        <w:rPr>
          <w:rFonts w:ascii="Times New Roman" w:eastAsia="Times New Roman" w:hAnsi="Times New Roman" w:cs="Times New Roman"/>
          <w:color w:val="000000"/>
        </w:rPr>
        <w:t xml:space="preserve"> </w:t>
      </w:r>
      <w:r>
        <w:rPr>
          <w:rFonts w:ascii="Times New Roman" w:eastAsia="Times New Roman" w:hAnsi="Times New Roman" w:cs="Times New Roman"/>
        </w:rPr>
        <w:t>of</w:t>
      </w:r>
      <w:r>
        <w:rPr>
          <w:rFonts w:ascii="Times New Roman" w:eastAsia="Times New Roman" w:hAnsi="Times New Roman" w:cs="Times New Roman"/>
          <w:color w:val="000000"/>
        </w:rPr>
        <w:t xml:space="preserve"> the </w:t>
      </w:r>
      <w:r>
        <w:rPr>
          <w:rFonts w:ascii="Times New Roman" w:eastAsia="Times New Roman" w:hAnsi="Times New Roman" w:cs="Times New Roman"/>
        </w:rPr>
        <w:t>Northern</w:t>
      </w:r>
      <w:r>
        <w:rPr>
          <w:rFonts w:ascii="Times New Roman" w:eastAsia="Times New Roman" w:hAnsi="Times New Roman" w:cs="Times New Roman"/>
          <w:color w:val="000000"/>
        </w:rPr>
        <w:t xml:space="preserve"> Lanternfish</w:t>
      </w:r>
      <w:r w:rsidR="00C651C6">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i/>
          <w:color w:val="000000"/>
        </w:rPr>
        <w:t>Stennobrachius</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rPr>
        <w:t>leucopsarus</w:t>
      </w:r>
      <w:proofErr w:type="spellEnd"/>
      <w:r>
        <w:rPr>
          <w:rFonts w:ascii="Times New Roman" w:eastAsia="Times New Roman" w:hAnsi="Times New Roman" w:cs="Times New Roman"/>
          <w:color w:val="000000"/>
        </w:rPr>
        <w:t xml:space="preserve">) </w:t>
      </w:r>
      <w:commentRangeStart w:id="196"/>
      <w:del w:id="197" w:author="RPK" w:date="2022-03-17T09:28:00Z">
        <w:r w:rsidDel="003808D3">
          <w:rPr>
            <w:rFonts w:ascii="Times New Roman" w:eastAsia="Times New Roman" w:hAnsi="Times New Roman" w:cs="Times New Roman"/>
            <w:color w:val="000000"/>
          </w:rPr>
          <w:delText xml:space="preserve">which </w:delText>
        </w:r>
      </w:del>
      <w:ins w:id="198" w:author="RPK" w:date="2022-03-17T09:28:00Z">
        <w:r w:rsidR="003808D3">
          <w:rPr>
            <w:rFonts w:ascii="Times New Roman" w:eastAsia="Times New Roman" w:hAnsi="Times New Roman" w:cs="Times New Roman"/>
            <w:color w:val="000000"/>
          </w:rPr>
          <w:t xml:space="preserve">that </w:t>
        </w:r>
        <w:commentRangeEnd w:id="196"/>
        <w:r w:rsidR="003808D3">
          <w:rPr>
            <w:rStyle w:val="CommentReference"/>
          </w:rPr>
          <w:commentReference w:id="196"/>
        </w:r>
      </w:ins>
      <w:r>
        <w:rPr>
          <w:rFonts w:ascii="Times New Roman" w:eastAsia="Times New Roman" w:hAnsi="Times New Roman" w:cs="Times New Roman"/>
          <w:color w:val="000000"/>
        </w:rPr>
        <w:t>cannot be morphologically identified</w:t>
      </w:r>
      <w:r w:rsidR="00C651C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B) </w:t>
      </w:r>
      <w:r w:rsidR="00C4778A">
        <w:rPr>
          <w:rFonts w:ascii="Times New Roman" w:eastAsia="Times New Roman" w:hAnsi="Times New Roman" w:cs="Times New Roman"/>
          <w:color w:val="000000"/>
        </w:rPr>
        <w:t>as well as</w:t>
      </w:r>
      <w:r>
        <w:rPr>
          <w:rFonts w:ascii="Times New Roman" w:eastAsia="Times New Roman" w:hAnsi="Times New Roman" w:cs="Times New Roman"/>
          <w:color w:val="000000"/>
        </w:rPr>
        <w:t xml:space="preserve"> warm-associated species like the Mexican </w:t>
      </w:r>
      <w:proofErr w:type="spellStart"/>
      <w:r>
        <w:rPr>
          <w:rFonts w:ascii="Times New Roman" w:eastAsia="Times New Roman" w:hAnsi="Times New Roman" w:cs="Times New Roman"/>
          <w:color w:val="000000"/>
        </w:rPr>
        <w:t>Lampfish</w:t>
      </w:r>
      <w:proofErr w:type="spellEnd"/>
      <w:r w:rsidR="00C651C6">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i/>
          <w:color w:val="000000"/>
        </w:rPr>
        <w:t>Triphoturus</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mexicanus</w:t>
      </w:r>
      <w:proofErr w:type="spellEnd"/>
      <w:r>
        <w:rPr>
          <w:rFonts w:ascii="Times New Roman" w:eastAsia="Times New Roman" w:hAnsi="Times New Roman" w:cs="Times New Roman"/>
          <w:color w:val="000000"/>
        </w:rPr>
        <w:t>)</w:t>
      </w:r>
      <w:r w:rsidR="00C651C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C).</w:t>
      </w:r>
    </w:p>
    <w:p w14:paraId="59E7D970" w14:textId="7A5F4E00" w:rsidR="00643803" w:rsidRDefault="00643803" w:rsidP="000B1DC4">
      <w:pPr>
        <w:spacing w:line="480" w:lineRule="auto"/>
        <w:ind w:firstLine="720"/>
        <w:rPr>
          <w:rFonts w:ascii="Times New Roman" w:eastAsia="Times New Roman" w:hAnsi="Times New Roman" w:cs="Times New Roman"/>
        </w:rPr>
      </w:pPr>
    </w:p>
    <w:p w14:paraId="1F0F25E7" w14:textId="49CB9BCE" w:rsidR="00643803" w:rsidRDefault="00643803" w:rsidP="00643803">
      <w:pPr>
        <w:spacing w:line="480" w:lineRule="auto"/>
        <w:rPr>
          <w:rFonts w:ascii="Times New Roman" w:eastAsia="Times New Roman" w:hAnsi="Times New Roman" w:cs="Times New Roman"/>
        </w:rPr>
      </w:pPr>
    </w:p>
    <w:p w14:paraId="232DDA5F" w14:textId="2927515D" w:rsidR="00643803" w:rsidRDefault="00C4778A" w:rsidP="00643803">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469222B" wp14:editId="0066C560">
            <wp:extent cx="5943600" cy="396240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11F44FB" w14:textId="58E21170" w:rsidR="00643803" w:rsidRDefault="00643803" w:rsidP="00643803">
      <w:pPr>
        <w:spacing w:line="480" w:lineRule="auto"/>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b/>
        </w:rPr>
        <w:t xml:space="preserve">Figure </w:t>
      </w:r>
      <w:r w:rsidR="00C4778A">
        <w:rPr>
          <w:rFonts w:ascii="Times New Roman" w:eastAsia="Times New Roman" w:hAnsi="Times New Roman" w:cs="Times New Roman"/>
          <w:b/>
        </w:rPr>
        <w:t>2</w:t>
      </w:r>
      <w:r>
        <w:rPr>
          <w:rFonts w:ascii="Times New Roman" w:eastAsia="Times New Roman" w:hAnsi="Times New Roman" w:cs="Times New Roman"/>
          <w:b/>
        </w:rPr>
        <w:t>. Southern Oceanic Species Drive Fish Community Shifts</w:t>
      </w:r>
    </w:p>
    <w:p w14:paraId="17A61C31" w14:textId="66010056" w:rsidR="00643803" w:rsidRDefault="00C4778A" w:rsidP="00643803">
      <w:pPr>
        <w:ind w:left="720"/>
        <w:rPr>
          <w:rFonts w:ascii="Times New Roman" w:eastAsia="Times New Roman" w:hAnsi="Times New Roman" w:cs="Times New Roman"/>
        </w:rPr>
      </w:pPr>
      <w:del w:id="199" w:author="RPK" w:date="2022-03-17T09:29:00Z">
        <w:r w:rsidDel="00B14684">
          <w:rPr>
            <w:rFonts w:ascii="Times New Roman" w:eastAsia="Times New Roman" w:hAnsi="Times New Roman" w:cs="Times New Roman"/>
            <w:color w:val="000000"/>
          </w:rPr>
          <w:delText>We capture c</w:delText>
        </w:r>
      </w:del>
      <w:ins w:id="200" w:author="RPK" w:date="2022-03-17T09:29:00Z">
        <w:r w:rsidR="00B14684">
          <w:rPr>
            <w:rFonts w:ascii="Times New Roman" w:eastAsia="Times New Roman" w:hAnsi="Times New Roman" w:cs="Times New Roman"/>
            <w:color w:val="000000"/>
          </w:rPr>
          <w:t>C</w:t>
        </w:r>
      </w:ins>
      <w:r>
        <w:rPr>
          <w:rFonts w:ascii="Times New Roman" w:eastAsia="Times New Roman" w:hAnsi="Times New Roman" w:cs="Times New Roman"/>
          <w:color w:val="000000"/>
        </w:rPr>
        <w:t xml:space="preserve">hanges in species </w:t>
      </w:r>
      <w:commentRangeStart w:id="201"/>
      <w:r w:rsidRPr="00B14684">
        <w:rPr>
          <w:rFonts w:ascii="Times New Roman" w:eastAsia="Times New Roman" w:hAnsi="Times New Roman" w:cs="Times New Roman"/>
          <w:color w:val="000000"/>
        </w:rPr>
        <w:t>biomass</w:t>
      </w:r>
      <w:r>
        <w:rPr>
          <w:rFonts w:ascii="Times New Roman" w:eastAsia="Times New Roman" w:hAnsi="Times New Roman" w:cs="Times New Roman"/>
          <w:color w:val="000000"/>
        </w:rPr>
        <w:t xml:space="preserve"> </w:t>
      </w:r>
      <w:commentRangeEnd w:id="201"/>
      <w:r w:rsidR="00B14684">
        <w:rPr>
          <w:rStyle w:val="CommentReference"/>
        </w:rPr>
        <w:commentReference w:id="201"/>
      </w:r>
      <w:r>
        <w:rPr>
          <w:rFonts w:ascii="Times New Roman" w:eastAsia="Times New Roman" w:hAnsi="Times New Roman" w:cs="Times New Roman"/>
          <w:color w:val="000000"/>
        </w:rPr>
        <w:t>in response to temperature, with Southern Mesopelagic species increasing in abundance with elevated temperature</w:t>
      </w:r>
      <w:r w:rsidR="00C651C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w:t>
      </w:r>
      <w:r w:rsidR="000C1A36">
        <w:rPr>
          <w:rFonts w:ascii="Times New Roman" w:eastAsia="Times New Roman" w:hAnsi="Times New Roman" w:cs="Times New Roman"/>
          <w:color w:val="000000"/>
        </w:rPr>
        <w:t xml:space="preserve"> </w:t>
      </w:r>
      <w:ins w:id="202" w:author="RPK" w:date="2022-03-17T09:31:00Z">
        <w:r w:rsidR="004A43FE">
          <w:rPr>
            <w:rFonts w:ascii="Times New Roman" w:eastAsia="Times New Roman" w:hAnsi="Times New Roman" w:cs="Times New Roman"/>
            <w:color w:val="000000"/>
          </w:rPr>
          <w:t xml:space="preserve">As in Fig 1, </w:t>
        </w:r>
      </w:ins>
      <w:ins w:id="203" w:author="RPK" w:date="2022-03-17T09:43:00Z">
        <w:r w:rsidR="007C7B59">
          <w:rPr>
            <w:rFonts w:ascii="Times New Roman" w:eastAsia="Times New Roman" w:hAnsi="Times New Roman" w:cs="Times New Roman"/>
            <w:color w:val="000000"/>
          </w:rPr>
          <w:t xml:space="preserve">significant </w:t>
        </w:r>
      </w:ins>
      <w:r w:rsidR="000C1A36" w:rsidRPr="000C1A36">
        <w:rPr>
          <w:rFonts w:ascii="Times New Roman" w:eastAsia="Times New Roman" w:hAnsi="Times New Roman" w:cs="Times New Roman"/>
          <w:color w:val="000000"/>
        </w:rPr>
        <w:t>T</w:t>
      </w:r>
      <w:r w:rsidR="000C1A36">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statistic</w:t>
      </w:r>
      <w:ins w:id="204" w:author="RPK" w:date="2022-03-17T09:43:00Z">
        <w:r w:rsidR="007C7B59">
          <w:rPr>
            <w:rFonts w:ascii="Times New Roman" w:eastAsia="Times New Roman" w:hAnsi="Times New Roman" w:cs="Times New Roman"/>
            <w:color w:val="000000"/>
          </w:rPr>
          <w:t>s</w:t>
        </w:r>
      </w:ins>
      <w:del w:id="205" w:author="RPK" w:date="2022-03-17T09:31:00Z">
        <w:r w:rsidR="00C651C6" w:rsidDel="00803773">
          <w:rPr>
            <w:rFonts w:ascii="Times New Roman" w:eastAsia="Times New Roman" w:hAnsi="Times New Roman" w:cs="Times New Roman"/>
            <w:color w:val="000000"/>
          </w:rPr>
          <w:delText xml:space="preserve"> (</w:delText>
        </w:r>
        <w:r w:rsidR="000C1A36" w:rsidRPr="000C1A36" w:rsidDel="00803773">
          <w:rPr>
            <w:rFonts w:ascii="Times New Roman" w:eastAsia="Times New Roman" w:hAnsi="Times New Roman" w:cs="Times New Roman"/>
            <w:color w:val="000000"/>
          </w:rPr>
          <w:delText>slope coefficient/ standard error)</w:delText>
        </w:r>
      </w:del>
      <w:r w:rsidR="000C1A36">
        <w:rPr>
          <w:rFonts w:ascii="Times New Roman" w:eastAsia="Times New Roman" w:hAnsi="Times New Roman" w:cs="Times New Roman"/>
          <w:color w:val="000000"/>
        </w:rPr>
        <w:t xml:space="preserve"> from </w:t>
      </w:r>
      <w:commentRangeStart w:id="206"/>
      <w:r w:rsidR="000C1A36">
        <w:rPr>
          <w:rFonts w:ascii="Times New Roman" w:eastAsia="Times New Roman" w:hAnsi="Times New Roman" w:cs="Times New Roman"/>
          <w:color w:val="000000"/>
        </w:rPr>
        <w:t>g</w:t>
      </w:r>
      <w:r w:rsidR="000C1A36" w:rsidRPr="000C1A36">
        <w:rPr>
          <w:rFonts w:ascii="Times New Roman" w:eastAsia="Times New Roman" w:hAnsi="Times New Roman" w:cs="Times New Roman"/>
          <w:color w:val="000000"/>
        </w:rPr>
        <w:t xml:space="preserve">eneralized </w:t>
      </w:r>
      <w:r w:rsidR="000C1A36">
        <w:rPr>
          <w:rFonts w:ascii="Times New Roman" w:eastAsia="Times New Roman" w:hAnsi="Times New Roman" w:cs="Times New Roman"/>
        </w:rPr>
        <w:t xml:space="preserve">linear models </w:t>
      </w:r>
      <w:commentRangeEnd w:id="206"/>
      <w:r w:rsidR="00803773">
        <w:rPr>
          <w:rStyle w:val="CommentReference"/>
        </w:rPr>
        <w:commentReference w:id="206"/>
      </w:r>
      <w:del w:id="207" w:author="RPK" w:date="2022-03-17T09:43:00Z">
        <w:r w:rsidR="000C1A36" w:rsidDel="007C7B59">
          <w:rPr>
            <w:rFonts w:ascii="Times New Roman" w:eastAsia="Times New Roman" w:hAnsi="Times New Roman" w:cs="Times New Roman"/>
            <w:color w:val="000000"/>
          </w:rPr>
          <w:delText>were</w:delText>
        </w:r>
        <w:r w:rsidR="000C1A36" w:rsidRPr="000C1A36" w:rsidDel="007C7B59">
          <w:rPr>
            <w:rFonts w:ascii="Times New Roman" w:eastAsia="Times New Roman" w:hAnsi="Times New Roman" w:cs="Times New Roman"/>
            <w:color w:val="000000"/>
          </w:rPr>
          <w:delText xml:space="preserve"> calculated for each species across all sites. </w:delText>
        </w:r>
      </w:del>
      <w:del w:id="208" w:author="RPK" w:date="2022-03-17T09:31:00Z">
        <w:r w:rsidR="000C1A36" w:rsidRPr="000C1A36" w:rsidDel="004A43FE">
          <w:rPr>
            <w:rFonts w:ascii="Times New Roman" w:eastAsia="Times New Roman" w:hAnsi="Times New Roman" w:cs="Times New Roman"/>
            <w:color w:val="000000"/>
          </w:rPr>
          <w:delText>Only s</w:delText>
        </w:r>
      </w:del>
      <w:del w:id="209" w:author="RPK" w:date="2022-03-17T09:43:00Z">
        <w:r w:rsidR="000C1A36" w:rsidRPr="000C1A36" w:rsidDel="007C7B59">
          <w:rPr>
            <w:rFonts w:ascii="Times New Roman" w:eastAsia="Times New Roman" w:hAnsi="Times New Roman" w:cs="Times New Roman"/>
            <w:color w:val="000000"/>
          </w:rPr>
          <w:delText>pecies with significantly different slopes</w:delText>
        </w:r>
        <w:r w:rsidR="00C651C6" w:rsidDel="007C7B59">
          <w:rPr>
            <w:rFonts w:ascii="Times New Roman" w:eastAsia="Times New Roman" w:hAnsi="Times New Roman" w:cs="Times New Roman"/>
            <w:color w:val="000000"/>
          </w:rPr>
          <w:delText xml:space="preserve"> (</w:delText>
        </w:r>
        <w:r w:rsidR="000C1A36" w:rsidRPr="000C1A36" w:rsidDel="007C7B59">
          <w:rPr>
            <w:rFonts w:ascii="Times New Roman" w:eastAsia="Times New Roman" w:hAnsi="Times New Roman" w:cs="Times New Roman"/>
            <w:color w:val="000000"/>
          </w:rPr>
          <w:delText xml:space="preserve">95% CI greater or less than zero) </w:delText>
        </w:r>
      </w:del>
      <w:r w:rsidR="000C1A36" w:rsidRPr="000C1A36">
        <w:rPr>
          <w:rFonts w:ascii="Times New Roman" w:eastAsia="Times New Roman" w:hAnsi="Times New Roman" w:cs="Times New Roman"/>
          <w:color w:val="000000"/>
        </w:rPr>
        <w:t>are plotted.</w:t>
      </w:r>
      <w:r w:rsidR="00C651C6">
        <w:rPr>
          <w:rFonts w:ascii="Times New Roman" w:eastAsia="Times New Roman" w:hAnsi="Times New Roman" w:cs="Times New Roman"/>
          <w:color w:val="000000"/>
        </w:rPr>
        <w:t xml:space="preserve"> </w:t>
      </w:r>
      <w:r w:rsidR="00643803">
        <w:rPr>
          <w:rFonts w:ascii="Times New Roman" w:eastAsia="Times New Roman" w:hAnsi="Times New Roman" w:cs="Times New Roman"/>
        </w:rPr>
        <w:t xml:space="preserve">Southern mesopelagic fishes were associated with increased temperature as indicated by </w:t>
      </w:r>
      <w:del w:id="210" w:author="RPK" w:date="2022-03-17T09:44:00Z">
        <w:r w:rsidR="00643803" w:rsidDel="007C7B59">
          <w:rPr>
            <w:rFonts w:ascii="Times New Roman" w:eastAsia="Times New Roman" w:hAnsi="Times New Roman" w:cs="Times New Roman"/>
          </w:rPr>
          <w:delText>the boxplots of</w:delText>
        </w:r>
      </w:del>
      <w:ins w:id="211" w:author="RPK" w:date="2022-03-17T09:44:00Z">
        <w:r w:rsidR="007C7B59">
          <w:rPr>
            <w:rFonts w:ascii="Times New Roman" w:eastAsia="Times New Roman" w:hAnsi="Times New Roman" w:cs="Times New Roman"/>
          </w:rPr>
          <w:t>summarizing</w:t>
        </w:r>
      </w:ins>
      <w:r w:rsidR="00643803">
        <w:rPr>
          <w:rFonts w:ascii="Times New Roman" w:eastAsia="Times New Roman" w:hAnsi="Times New Roman" w:cs="Times New Roman"/>
        </w:rPr>
        <w:t xml:space="preserve"> </w:t>
      </w:r>
      <w:del w:id="212" w:author="RPK" w:date="2022-03-17T09:44:00Z">
        <w:r w:rsidDel="007C7B59">
          <w:rPr>
            <w:rFonts w:ascii="Times New Roman" w:eastAsia="Times New Roman" w:hAnsi="Times New Roman" w:cs="Times New Roman"/>
          </w:rPr>
          <w:delText xml:space="preserve">all </w:delText>
        </w:r>
      </w:del>
      <w:r w:rsidR="00643803">
        <w:rPr>
          <w:rFonts w:ascii="Times New Roman" w:eastAsia="Times New Roman" w:hAnsi="Times New Roman" w:cs="Times New Roman"/>
        </w:rPr>
        <w:t>species-specific slopes from generalized linear models</w:t>
      </w:r>
      <w:r w:rsidR="00C651C6">
        <w:rPr>
          <w:rFonts w:ascii="Times New Roman" w:eastAsia="Times New Roman" w:hAnsi="Times New Roman" w:cs="Times New Roman"/>
        </w:rPr>
        <w:t xml:space="preserve"> (</w:t>
      </w:r>
      <w:r w:rsidR="00643803">
        <w:rPr>
          <w:rFonts w:ascii="Times New Roman" w:eastAsia="Times New Roman" w:hAnsi="Times New Roman" w:cs="Times New Roman"/>
        </w:rPr>
        <w:t>B) and by the aggregated abundance relationship</w:t>
      </w:r>
      <w:r w:rsidR="00C651C6">
        <w:rPr>
          <w:rFonts w:ascii="Times New Roman" w:eastAsia="Times New Roman" w:hAnsi="Times New Roman" w:cs="Times New Roman"/>
        </w:rPr>
        <w:t xml:space="preserve"> (</w:t>
      </w:r>
      <w:r w:rsidR="00643803">
        <w:rPr>
          <w:rFonts w:ascii="Times New Roman" w:eastAsia="Times New Roman" w:hAnsi="Times New Roman" w:cs="Times New Roman"/>
        </w:rPr>
        <w:t>C</w:t>
      </w:r>
      <w:ins w:id="213" w:author="RPK" w:date="2022-03-17T09:44:00Z">
        <w:r w:rsidR="007C7B59">
          <w:rPr>
            <w:rFonts w:ascii="Times New Roman" w:eastAsia="Times New Roman" w:hAnsi="Times New Roman" w:cs="Times New Roman"/>
          </w:rPr>
          <w:t>; each point is th</w:t>
        </w:r>
      </w:ins>
      <w:ins w:id="214" w:author="RPK" w:date="2022-03-17T09:45:00Z">
        <w:r w:rsidR="007C7B59">
          <w:rPr>
            <w:rFonts w:ascii="Times New Roman" w:eastAsia="Times New Roman" w:hAnsi="Times New Roman" w:cs="Times New Roman"/>
          </w:rPr>
          <w:t>e mean posterior estimate of abundance for a</w:t>
        </w:r>
      </w:ins>
      <w:ins w:id="215" w:author="RPK" w:date="2022-03-17T09:47:00Z">
        <w:r w:rsidR="008607C5">
          <w:rPr>
            <w:rFonts w:ascii="Times New Roman" w:eastAsia="Times New Roman" w:hAnsi="Times New Roman" w:cs="Times New Roman"/>
          </w:rPr>
          <w:t xml:space="preserve">n individual southern mesopelagic </w:t>
        </w:r>
      </w:ins>
      <w:ins w:id="216" w:author="RPK" w:date="2022-03-17T09:45:00Z">
        <w:r w:rsidR="007C7B59">
          <w:rPr>
            <w:rFonts w:ascii="Times New Roman" w:eastAsia="Times New Roman" w:hAnsi="Times New Roman" w:cs="Times New Roman"/>
          </w:rPr>
          <w:t>species in a single year</w:t>
        </w:r>
      </w:ins>
      <w:r w:rsidR="00643803">
        <w:rPr>
          <w:rFonts w:ascii="Times New Roman" w:eastAsia="Times New Roman" w:hAnsi="Times New Roman" w:cs="Times New Roman"/>
        </w:rPr>
        <w:t>). In contrast, benthic species</w:t>
      </w:r>
      <w:ins w:id="217" w:author="RPK" w:date="2022-03-17T09:45:00Z">
        <w:r w:rsidR="00473B19">
          <w:rPr>
            <w:rFonts w:ascii="Times New Roman" w:eastAsia="Times New Roman" w:hAnsi="Times New Roman" w:cs="Times New Roman"/>
          </w:rPr>
          <w:t xml:space="preserve"> and co</w:t>
        </w:r>
      </w:ins>
      <w:ins w:id="218" w:author="RPK" w:date="2022-03-17T09:46:00Z">
        <w:r w:rsidR="00473B19">
          <w:rPr>
            <w:rFonts w:ascii="Times New Roman" w:eastAsia="Times New Roman" w:hAnsi="Times New Roman" w:cs="Times New Roman"/>
          </w:rPr>
          <w:t xml:space="preserve">ld-water species such as </w:t>
        </w:r>
      </w:ins>
      <w:del w:id="219" w:author="RPK" w:date="2022-03-17T09:45:00Z">
        <w:r w:rsidR="00C87BAE" w:rsidDel="00473B19">
          <w:rPr>
            <w:rFonts w:ascii="Times New Roman" w:eastAsia="Times New Roman" w:hAnsi="Times New Roman" w:cs="Times New Roman"/>
          </w:rPr>
          <w:delText xml:space="preserve">, </w:delText>
        </w:r>
      </w:del>
      <w:del w:id="220" w:author="RPK" w:date="2022-03-17T09:46:00Z">
        <w:r w:rsidR="00C87BAE" w:rsidDel="00473B19">
          <w:rPr>
            <w:rFonts w:ascii="Times New Roman" w:eastAsia="Times New Roman" w:hAnsi="Times New Roman" w:cs="Times New Roman"/>
          </w:rPr>
          <w:delText xml:space="preserve">as well as </w:delText>
        </w:r>
      </w:del>
      <w:r w:rsidR="00C87BAE">
        <w:rPr>
          <w:rFonts w:ascii="Times New Roman" w:eastAsia="Times New Roman" w:hAnsi="Times New Roman" w:cs="Times New Roman"/>
        </w:rPr>
        <w:t>Northern Hake and Pacific Sardine abundances,</w:t>
      </w:r>
      <w:r w:rsidR="00643803">
        <w:rPr>
          <w:rFonts w:ascii="Times New Roman" w:eastAsia="Times New Roman" w:hAnsi="Times New Roman" w:cs="Times New Roman"/>
        </w:rPr>
        <w:t xml:space="preserve"> were </w:t>
      </w:r>
      <w:del w:id="221" w:author="RPK" w:date="2022-03-17T09:46:00Z">
        <w:r w:rsidR="00643803" w:rsidDel="00473B19">
          <w:rPr>
            <w:rFonts w:ascii="Times New Roman" w:eastAsia="Times New Roman" w:hAnsi="Times New Roman" w:cs="Times New Roman"/>
          </w:rPr>
          <w:delText xml:space="preserve">correlated </w:delText>
        </w:r>
      </w:del>
      <w:ins w:id="222" w:author="RPK" w:date="2022-03-17T09:46:00Z">
        <w:r w:rsidR="00473B19">
          <w:rPr>
            <w:rFonts w:ascii="Times New Roman" w:eastAsia="Times New Roman" w:hAnsi="Times New Roman" w:cs="Times New Roman"/>
          </w:rPr>
          <w:t xml:space="preserve">associated </w:t>
        </w:r>
      </w:ins>
      <w:r w:rsidR="00643803">
        <w:rPr>
          <w:rFonts w:ascii="Times New Roman" w:eastAsia="Times New Roman" w:hAnsi="Times New Roman" w:cs="Times New Roman"/>
        </w:rPr>
        <w:t>with cooler temperatures.</w:t>
      </w:r>
    </w:p>
    <w:p w14:paraId="22BE7D4B" w14:textId="10CF94F1" w:rsidR="00C4778A" w:rsidRDefault="00C4778A" w:rsidP="00643803">
      <w:pPr>
        <w:ind w:left="720"/>
        <w:rPr>
          <w:rFonts w:ascii="Times New Roman" w:eastAsia="Times New Roman" w:hAnsi="Times New Roman" w:cs="Times New Roman"/>
        </w:rPr>
      </w:pPr>
    </w:p>
    <w:p w14:paraId="3D91F9D6" w14:textId="77777777" w:rsidR="00C4778A" w:rsidRDefault="00C4778A" w:rsidP="00C4778A">
      <w:pPr>
        <w:pBdr>
          <w:top w:val="nil"/>
          <w:left w:val="nil"/>
          <w:bottom w:val="nil"/>
          <w:right w:val="nil"/>
          <w:between w:val="nil"/>
        </w:pBdr>
        <w:ind w:left="720"/>
        <w:rPr>
          <w:rFonts w:ascii="Times New Roman" w:eastAsia="Times New Roman" w:hAnsi="Times New Roman" w:cs="Times New Roman"/>
          <w:color w:val="000000"/>
        </w:rPr>
      </w:pPr>
      <w:commentRangeStart w:id="223"/>
      <w:r>
        <w:rPr>
          <w:rFonts w:ascii="Times New Roman" w:eastAsia="Times New Roman" w:hAnsi="Times New Roman" w:cs="Times New Roman"/>
          <w:noProof/>
          <w:color w:val="000000"/>
        </w:rPr>
        <w:lastRenderedPageBreak/>
        <w:drawing>
          <wp:inline distT="0" distB="0" distL="0" distR="0" wp14:anchorId="4747836D" wp14:editId="1D89D44D">
            <wp:extent cx="5943600" cy="396240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commentRangeEnd w:id="223"/>
      <w:r w:rsidR="00937877">
        <w:rPr>
          <w:rStyle w:val="CommentReference"/>
        </w:rPr>
        <w:commentReference w:id="223"/>
      </w:r>
    </w:p>
    <w:p w14:paraId="242A65AE" w14:textId="164D7CF7" w:rsidR="00C4778A" w:rsidRDefault="00C4778A" w:rsidP="00C4778A">
      <w:pPr>
        <w:ind w:firstLine="720"/>
        <w:rPr>
          <w:rFonts w:ascii="Times New Roman" w:eastAsia="Times New Roman" w:hAnsi="Times New Roman" w:cs="Times New Roman"/>
          <w:b/>
        </w:rPr>
      </w:pPr>
      <w:r>
        <w:rPr>
          <w:rFonts w:ascii="Times New Roman" w:eastAsia="Times New Roman" w:hAnsi="Times New Roman" w:cs="Times New Roman"/>
          <w:b/>
        </w:rPr>
        <w:t>Figure 3. Novel Marine Heatwave Assemblages</w:t>
      </w:r>
    </w:p>
    <w:p w14:paraId="35403DED" w14:textId="38A89404" w:rsidR="00643803" w:rsidRDefault="00C4778A" w:rsidP="00C4778A">
      <w:pPr>
        <w:pBdr>
          <w:top w:val="nil"/>
          <w:left w:val="nil"/>
          <w:bottom w:val="nil"/>
          <w:right w:val="nil"/>
          <w:between w:val="nil"/>
        </w:pBdr>
        <w:ind w:left="720"/>
        <w:rPr>
          <w:rFonts w:ascii="Times New Roman" w:eastAsia="Times New Roman" w:hAnsi="Times New Roman" w:cs="Times New Roman"/>
        </w:rPr>
      </w:pPr>
      <w:del w:id="224" w:author="RPK" w:date="2022-03-17T09:50:00Z">
        <w:r w:rsidDel="003A419A">
          <w:rPr>
            <w:rFonts w:ascii="Times New Roman" w:eastAsia="Times New Roman" w:hAnsi="Times New Roman" w:cs="Times New Roman"/>
          </w:rPr>
          <w:delText>Novel assemblages of Northern Anchovy and mesopelagic species had increased</w:delText>
        </w:r>
      </w:del>
      <w:ins w:id="225" w:author="RPK" w:date="2022-03-17T09:50:00Z">
        <w:r w:rsidR="003A419A">
          <w:rPr>
            <w:rFonts w:ascii="Times New Roman" w:eastAsia="Times New Roman" w:hAnsi="Times New Roman" w:cs="Times New Roman"/>
          </w:rPr>
          <w:t>Shifts in species</w:t>
        </w:r>
      </w:ins>
      <w:r>
        <w:rPr>
          <w:rFonts w:ascii="Times New Roman" w:eastAsia="Times New Roman" w:hAnsi="Times New Roman" w:cs="Times New Roman"/>
        </w:rPr>
        <w:t xml:space="preserve"> </w:t>
      </w:r>
      <w:del w:id="226" w:author="RPK" w:date="2022-03-17T09:49:00Z">
        <w:r w:rsidDel="003A419A">
          <w:rPr>
            <w:rFonts w:ascii="Times New Roman" w:eastAsia="Times New Roman" w:hAnsi="Times New Roman" w:cs="Times New Roman"/>
          </w:rPr>
          <w:delText>estimated log</w:delText>
        </w:r>
        <w:r w:rsidR="00C651C6" w:rsidDel="003A419A">
          <w:rPr>
            <w:rFonts w:ascii="Times New Roman" w:eastAsia="Times New Roman" w:hAnsi="Times New Roman" w:cs="Times New Roman"/>
          </w:rPr>
          <w:delText xml:space="preserve"> (</w:delText>
        </w:r>
      </w:del>
      <w:r>
        <w:rPr>
          <w:rFonts w:ascii="Times New Roman" w:eastAsia="Times New Roman" w:hAnsi="Times New Roman" w:cs="Times New Roman"/>
        </w:rPr>
        <w:t>abundances</w:t>
      </w:r>
      <w:del w:id="227" w:author="RPK" w:date="2022-03-17T09:49:00Z">
        <w:r w:rsidDel="003A419A">
          <w:rPr>
            <w:rFonts w:ascii="Times New Roman" w:eastAsia="Times New Roman" w:hAnsi="Times New Roman" w:cs="Times New Roman"/>
          </w:rPr>
          <w:delText>)</w:delText>
        </w:r>
      </w:del>
      <w:r>
        <w:rPr>
          <w:rFonts w:ascii="Times New Roman" w:eastAsia="Times New Roman" w:hAnsi="Times New Roman" w:cs="Times New Roman"/>
        </w:rPr>
        <w:t xml:space="preserve"> during and after the MHW</w:t>
      </w:r>
      <w:r w:rsidR="00C651C6">
        <w:rPr>
          <w:rFonts w:ascii="Times New Roman" w:eastAsia="Times New Roman" w:hAnsi="Times New Roman" w:cs="Times New Roman"/>
        </w:rPr>
        <w:t xml:space="preserve"> (</w:t>
      </w:r>
      <w:r>
        <w:rPr>
          <w:rFonts w:ascii="Times New Roman" w:eastAsia="Times New Roman" w:hAnsi="Times New Roman" w:cs="Times New Roman"/>
        </w:rPr>
        <w:t>2014-2019) as compared to prior</w:t>
      </w:r>
      <w:r w:rsidR="00C651C6">
        <w:rPr>
          <w:rFonts w:ascii="Times New Roman" w:eastAsia="Times New Roman" w:hAnsi="Times New Roman" w:cs="Times New Roman"/>
        </w:rPr>
        <w:t xml:space="preserve"> (</w:t>
      </w:r>
      <w:r>
        <w:rPr>
          <w:rFonts w:ascii="Times New Roman" w:eastAsia="Times New Roman" w:hAnsi="Times New Roman" w:cs="Times New Roman"/>
        </w:rPr>
        <w:t>1996-2013).</w:t>
      </w:r>
      <w:r w:rsidRPr="00C4778A">
        <w:rPr>
          <w:rFonts w:ascii="Times New Roman" w:eastAsia="Times New Roman" w:hAnsi="Times New Roman" w:cs="Times New Roman"/>
        </w:rPr>
        <w:t xml:space="preserve"> </w:t>
      </w:r>
      <w:r w:rsidR="001E1E01">
        <w:rPr>
          <w:rFonts w:ascii="Times New Roman" w:eastAsia="Times New Roman" w:hAnsi="Times New Roman" w:cs="Times New Roman"/>
        </w:rPr>
        <w:t xml:space="preserve">Synchronous increases </w:t>
      </w:r>
      <w:del w:id="228" w:author="RPK" w:date="2022-03-17T09:47:00Z">
        <w:r w:rsidR="001E1E01" w:rsidDel="00E95CFF">
          <w:rPr>
            <w:rFonts w:ascii="Times New Roman" w:eastAsia="Times New Roman" w:hAnsi="Times New Roman" w:cs="Times New Roman"/>
          </w:rPr>
          <w:delText xml:space="preserve">is </w:delText>
        </w:r>
      </w:del>
      <w:ins w:id="229" w:author="RPK" w:date="2022-03-17T09:47:00Z">
        <w:r w:rsidR="00E95CFF">
          <w:rPr>
            <w:rFonts w:ascii="Times New Roman" w:eastAsia="Times New Roman" w:hAnsi="Times New Roman" w:cs="Times New Roman"/>
          </w:rPr>
          <w:t xml:space="preserve">in </w:t>
        </w:r>
      </w:ins>
      <w:r w:rsidR="001E1E01">
        <w:rPr>
          <w:rFonts w:ascii="Times New Roman" w:eastAsia="Times New Roman" w:hAnsi="Times New Roman" w:cs="Times New Roman"/>
        </w:rPr>
        <w:t xml:space="preserve">southern </w:t>
      </w:r>
      <w:proofErr w:type="spellStart"/>
      <w:r w:rsidR="001E1E01">
        <w:rPr>
          <w:rFonts w:ascii="Times New Roman" w:eastAsia="Times New Roman" w:hAnsi="Times New Roman" w:cs="Times New Roman"/>
        </w:rPr>
        <w:t>mesopelagics</w:t>
      </w:r>
      <w:proofErr w:type="spellEnd"/>
      <w:r w:rsidR="001E1E01">
        <w:rPr>
          <w:rFonts w:ascii="Times New Roman" w:eastAsia="Times New Roman" w:hAnsi="Times New Roman" w:cs="Times New Roman"/>
        </w:rPr>
        <w:t xml:space="preserve"> and Northern Anchovy were observed across all sites</w:t>
      </w:r>
      <w:ins w:id="230" w:author="RPK" w:date="2022-03-17T09:48:00Z">
        <w:r w:rsidR="0041428D">
          <w:rPr>
            <w:rFonts w:ascii="Times New Roman" w:eastAsia="Times New Roman" w:hAnsi="Times New Roman" w:cs="Times New Roman"/>
          </w:rPr>
          <w:t>; here, sites are shown in rows</w:t>
        </w:r>
        <w:r w:rsidR="00C45EDD">
          <w:rPr>
            <w:rFonts w:ascii="Times New Roman" w:eastAsia="Times New Roman" w:hAnsi="Times New Roman" w:cs="Times New Roman"/>
          </w:rPr>
          <w:t>, species in columns</w:t>
        </w:r>
        <w:r w:rsidR="003A419A">
          <w:rPr>
            <w:rFonts w:ascii="Times New Roman" w:eastAsia="Times New Roman" w:hAnsi="Times New Roman" w:cs="Times New Roman"/>
          </w:rPr>
          <w:t xml:space="preserve">, and the change in abundance between </w:t>
        </w:r>
      </w:ins>
      <w:ins w:id="231" w:author="RPK" w:date="2022-03-17T09:49:00Z">
        <w:r w:rsidR="003A419A">
          <w:rPr>
            <w:rFonts w:ascii="Times New Roman" w:eastAsia="Times New Roman" w:hAnsi="Times New Roman" w:cs="Times New Roman"/>
          </w:rPr>
          <w:t>the two ecological phases shown as the response variable</w:t>
        </w:r>
      </w:ins>
      <w:r w:rsidR="001E1E01">
        <w:rPr>
          <w:rFonts w:ascii="Times New Roman" w:eastAsia="Times New Roman" w:hAnsi="Times New Roman" w:cs="Times New Roman"/>
        </w:rPr>
        <w:t xml:space="preserve">. </w:t>
      </w:r>
      <w:r>
        <w:rPr>
          <w:rFonts w:ascii="Times New Roman" w:eastAsia="Times New Roman" w:hAnsi="Times New Roman" w:cs="Times New Roman"/>
        </w:rPr>
        <w:t>Fisheries targets including Pacific Sardine and North Pacific Hake</w:t>
      </w:r>
      <w:ins w:id="232" w:author="RPK" w:date="2022-03-17T09:50:00Z">
        <w:r w:rsidR="00C9054B">
          <w:rPr>
            <w:rFonts w:ascii="Times New Roman" w:eastAsia="Times New Roman" w:hAnsi="Times New Roman" w:cs="Times New Roman"/>
          </w:rPr>
          <w:t>,</w:t>
        </w:r>
      </w:ins>
      <w:r>
        <w:rPr>
          <w:rFonts w:ascii="Times New Roman" w:eastAsia="Times New Roman" w:hAnsi="Times New Roman" w:cs="Times New Roman"/>
        </w:rPr>
        <w:t xml:space="preserve"> </w:t>
      </w:r>
      <w:r w:rsidR="001E1E01">
        <w:rPr>
          <w:rFonts w:ascii="Times New Roman" w:eastAsia="Times New Roman" w:hAnsi="Times New Roman" w:cs="Times New Roman"/>
        </w:rPr>
        <w:t xml:space="preserve">as well as many </w:t>
      </w:r>
      <w:ins w:id="233" w:author="RPK" w:date="2022-03-17T09:50:00Z">
        <w:r w:rsidR="00C9054B">
          <w:rPr>
            <w:rFonts w:ascii="Times New Roman" w:eastAsia="Times New Roman" w:hAnsi="Times New Roman" w:cs="Times New Roman"/>
          </w:rPr>
          <w:t xml:space="preserve">other </w:t>
        </w:r>
      </w:ins>
      <w:r w:rsidR="001E1E01">
        <w:rPr>
          <w:rFonts w:ascii="Times New Roman" w:eastAsia="Times New Roman" w:hAnsi="Times New Roman" w:cs="Times New Roman"/>
        </w:rPr>
        <w:t>benthic and coastal species</w:t>
      </w:r>
      <w:ins w:id="234" w:author="RPK" w:date="2022-03-17T09:50:00Z">
        <w:r w:rsidR="00C9054B">
          <w:rPr>
            <w:rFonts w:ascii="Times New Roman" w:eastAsia="Times New Roman" w:hAnsi="Times New Roman" w:cs="Times New Roman"/>
          </w:rPr>
          <w:t>,</w:t>
        </w:r>
      </w:ins>
      <w:r w:rsidR="001E1E01">
        <w:rPr>
          <w:rFonts w:ascii="Times New Roman" w:eastAsia="Times New Roman" w:hAnsi="Times New Roman" w:cs="Times New Roman"/>
        </w:rPr>
        <w:t xml:space="preserve"> </w:t>
      </w:r>
      <w:r>
        <w:rPr>
          <w:rFonts w:ascii="Times New Roman" w:eastAsia="Times New Roman" w:hAnsi="Times New Roman" w:cs="Times New Roman"/>
        </w:rPr>
        <w:t xml:space="preserve">had concurrent negative associations. Significant differences </w:t>
      </w:r>
      <w:r w:rsidR="001E1E01">
        <w:rPr>
          <w:rFonts w:ascii="Times New Roman" w:eastAsia="Times New Roman" w:hAnsi="Times New Roman" w:cs="Times New Roman"/>
        </w:rPr>
        <w:t xml:space="preserve">during and after the MHW </w:t>
      </w:r>
      <w:r>
        <w:rPr>
          <w:rFonts w:ascii="Times New Roman" w:eastAsia="Times New Roman" w:hAnsi="Times New Roman" w:cs="Times New Roman"/>
        </w:rPr>
        <w:t xml:space="preserve">are </w:t>
      </w:r>
      <w:r w:rsidR="001E1E01">
        <w:rPr>
          <w:rFonts w:ascii="Times New Roman" w:eastAsia="Times New Roman" w:hAnsi="Times New Roman" w:cs="Times New Roman"/>
        </w:rPr>
        <w:t xml:space="preserve">marked with </w:t>
      </w:r>
      <w:r>
        <w:rPr>
          <w:rFonts w:ascii="Times New Roman" w:eastAsia="Times New Roman" w:hAnsi="Times New Roman" w:cs="Times New Roman"/>
        </w:rPr>
        <w:t>+ or -.</w:t>
      </w:r>
    </w:p>
    <w:p w14:paraId="5281660B" w14:textId="77777777" w:rsidR="00C4778A" w:rsidRDefault="00C4778A" w:rsidP="00C4778A">
      <w:pPr>
        <w:pBdr>
          <w:top w:val="nil"/>
          <w:left w:val="nil"/>
          <w:bottom w:val="nil"/>
          <w:right w:val="nil"/>
          <w:between w:val="nil"/>
        </w:pBdr>
        <w:ind w:left="720"/>
        <w:rPr>
          <w:rFonts w:ascii="Times New Roman" w:eastAsia="Times New Roman" w:hAnsi="Times New Roman" w:cs="Times New Roman"/>
        </w:rPr>
      </w:pPr>
    </w:p>
    <w:p w14:paraId="7723AF56" w14:textId="636B913F" w:rsidR="000B1DC4" w:rsidRPr="00C4778A" w:rsidRDefault="00C4778A" w:rsidP="00C4778A">
      <w:pPr>
        <w:spacing w:line="480" w:lineRule="auto"/>
        <w:ind w:firstLine="720"/>
        <w:rPr>
          <w:rFonts w:ascii="Times New Roman" w:eastAsia="Times New Roman" w:hAnsi="Times New Roman" w:cs="Times New Roman"/>
        </w:rPr>
      </w:pPr>
      <w:r>
        <w:rPr>
          <w:rFonts w:ascii="Times New Roman" w:eastAsia="Times New Roman" w:hAnsi="Times New Roman" w:cs="Times New Roman"/>
        </w:rPr>
        <w:t>Recent studies demonstrate the tropicalization of terrestrial and marine ecosystems in response to climate change</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{"citationItems":[{"id":"ITEM-1","itemData":{"DOI":"10.1073/pnas.1610725113","ISSN":"10916490","PMID":"27849585","abstract":"Some of the most profound effects of climate change on ecological communities are due to alterations in species interactions rather than direct physiological effects of changing environmental conditions. Empirical evidence of historical changes in species interactions within climate-impacted communities is, however, rare and difficult to obtain. Here, we demonstrate the recent disappearance of key habitat-forming kelp forests from a warming tropical-temperate transition zone in eastern Australia. Using a 10-y video dataset encompassing a 0.6 °C warming period, we show how herbivory increased as kelp gradually declined and then disappeared. Concurrently, fish communities from sites where kelp was originally abundant but subsequently disappeared became increasingly dominated by tropical herbivores. Feeding assays identified two key tropical/subtropical herbivores that consumed transplanted kelp within hours at these sites. There was also a distinct increase in the abundance of fishes that consume epilithic algae, and much higher bite rates by this group at sites without kelp, suggesting a key role for these fishes in maintaining reefs in kelp-free states by removing kelp recruits. Changes in kelp abundance showed no direct relationship to seawater temperatures over the decade and were also unrelated to other measured abiotic factors (nutrients and storms). Our results show that warming-mediated increases in fish herbivory pose a significant threat to kelp-dominated ecosystems in Australia and, potentially, globally.","author":[{"dropping-particle":"","family":"Vergés","given":"Adriana","non-dropping-particle":"","parse-names":false,"suffix":""},{"dropping-particle":"","family":"Doropoulos","given":"Christopher","non-dropping-particle":"","parse-names":false,"suffix":""},{"dropping-particle":"","family":"Malcolm","given":"Hamish A.","non-dropping-particle":"","parse-names":false,"suffix":""},{"dropping-particle":"","family":"Skye","given":"Mathew","non-dropping-particle":"","parse-names":false,"suffix":""},{"dropping-particle":"","family":"Garcia-Pizá","given":"Marina","non-dropping-particle":"","parse-names":false,"suffix":""},{"dropping-particle":"","family":"Marzinelli","given":"Ezequiel M.","non-dropping-particle":"","parse-names":false,"suffix":""},{"dropping-particle":"","family":"Campbell","given":"Alexandra H.","non-dropping-particle":"","parse-names":false,"suffix":""},{"dropping-particle":"","family":"Ballesteros","given":"Enric","non-dropping-particle":"","parse-names":false,"suffix":""},{"dropping-particle":"","family":"Hoey","given":"Andrew S.","non-dropping-particle":"","parse-names":false,"suffix":""},{"dropping-particle":"","family":"Vila-Concejo","given":"Ana","non-dropping-particle":"","parse-names":false,"suffix":""},{"dropping-particle":"","family":"Bozec","given":"Yves Marie","non-dropping-particle":"","parse-names":false,"suffix":""},{"dropping-particle":"","family":"Steinberg","given":"Peter D.","non-dropping-particle":"","parse-names":false,"suffix":""}],"container-title":"Proceedings of the National Academy of Sciences of the United States of America","id":"ITEM-1","issue":"48","issued":{"date-parts":[["2016"]]},"page":"13791-13796","publisher":"National Acad Sciences","title":"Long-term empirical evidence of ocean warming leading to tropicalization of fish communities, increased herbivory, and loss of kelp","type":"article-journal","volume":"113"},"uris":["http://www.mendeley.com/documents/?uuid=3658a8a2-9b10-414b-a85e-035f5069fe10"]},{"id":"ITEM-2","itemData":{"DOI":"10.1073/pnas.2015094118","ISSN":"10916490","PMID":"33876750","abstract":"The latitudinal gradient in species richness, with more species in the tropics and richness declining with latitude, is widely known and has been assumed to be stable over recent centuries. We analyzed data on 48,661 marine animal species since 1955, accounting for sampling variation, to assess whether the global latitudinal gradient in species richness is being impacted by climate change. We confirm recent studies that show a slight dip in species richness at the equator. Moreover, richness across latitudinal bands was sensitive to temperature, reaching a plateau or declining above a mean annual sea surface temperature of 20 °C for most taxa. In response, since the 1970s, species richness has declined at the equator relative to an increase at midlatitudes and has shifted north in the northern hemisphere, particularly among pelagic species. This pattern is consistent with the hypothesis that climate change is impacting the latitudinal gradient in marine biodiversity at a global scale. The intensification of the dip in species richness at the equator, especially for pelagic species, suggests that it is already too warm there for some species to survive.","author":[{"dropping-particle":"","family":"Chaudhary","given":"Chhaya","non-dropping-particle":"","parse-names":false,"suffix":""},{"dropping-particle":"","family":"Richardson","given":"Anthony J.","non-dropping-particle":"","parse-names":false,"suffix":""},{"dropping-particle":"","family":"Schoeman","given":"David S.","non-dropping-particle":"","parse-names":false,"suffix":""},{"dropping-particle":"","family":"Costello","given":"Mark J.","non-dropping-particle":"","parse-names":false,"suffix":""}],"container-title":"Proceedings of the National Academy of Sciences of the United States of America","id":"ITEM-2","issue":"15","issued":{"date-parts":[["2021"]]},"publisher":"National Acad Sciences","title":"Global warming is causing a more pronounced dip in marine species richness around the equator","type":"article-journal","volume":"118"},"uris":["http://www.mendeley.com/documents/?uuid=b0d943c8-12f5-4303-8bcd-bcb57f7cb7f7"]}],"mendeley":{"formattedCitation":"(&lt;i&gt;43&lt;/i&gt;, &lt;i&gt;44&lt;/i&gt;)","manualFormatting":" (40, 41)","plainTextFormattedCitation":"(43, 44)","previouslyFormattedCitation":"(&lt;i&gt;43&lt;/i&gt;, &lt;i&gt;44&lt;/i&gt;)"},"properties":{"noteIndex":0},"schema":"https://github.com/citation-style-language/schema/raw/master/csl-citation.json"}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40</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These shifts </w:t>
      </w:r>
      <w:del w:id="235" w:author="RPK" w:date="2022-03-17T09:51:00Z">
        <w:r w:rsidDel="00323DCC">
          <w:rPr>
            <w:rFonts w:ascii="Times New Roman" w:eastAsia="Times New Roman" w:hAnsi="Times New Roman" w:cs="Times New Roman"/>
          </w:rPr>
          <w:delText xml:space="preserve">could </w:delText>
        </w:r>
      </w:del>
      <w:ins w:id="236" w:author="RPK" w:date="2022-03-17T09:51:00Z">
        <w:r w:rsidR="00323DCC">
          <w:rPr>
            <w:rFonts w:ascii="Times New Roman" w:eastAsia="Times New Roman" w:hAnsi="Times New Roman" w:cs="Times New Roman"/>
          </w:rPr>
          <w:t xml:space="preserve">can </w:t>
        </w:r>
      </w:ins>
      <w:r>
        <w:rPr>
          <w:rFonts w:ascii="Times New Roman" w:eastAsia="Times New Roman" w:hAnsi="Times New Roman" w:cs="Times New Roman"/>
        </w:rPr>
        <w:t>induce novel species interactions, catalyzing changes in ecosystem function</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{"citationItems":[{"id":"ITEM-1","itemData":{"DOI":"10.1038/s41467-018-03163-6","ISSN":"20411723","PMID":"29440658","abstract":"Recent marine heat waves have caused devastating impacts on marine ecosystems. Substantial progress in understanding past and future changes in marine heat waves and their risks for marine ecosystems is needed to predict how marine systems, and the goods and services they provide, will evolve in the future.","author":[{"dropping-particle":"","family":"Frölicher","given":"Thomas L.","non-dropping-particle":"","parse-names":false,"suffix":""},{"dropping-particle":"","family":"Laufkötter","given":"Charlotte","non-dropping-particle":"","parse-names":false,"suffix":""}],"container-title":"Nature Communications","id":"ITEM-1","issue":"1","issued":{"date-parts":[["2018","12","1"]]},"page":"1-4","publisher":"Nature Publishing Group","title":"Emerging risks from marine heat waves","type":"article","volume":"9"},"uris":["http://www.mendeley.com/documents/?uuid=4f50273e-1fc8-37b3-8c83-86610b84938a"]},{"id":"ITEM-2","itemData":{"DOI":"10.1002/fsh.10273","ISSN":"03632415","abstract":"An extended marine heat wave occurred across the North Pacific during 2014–2016, including the formation of the warm “Blob” followed by a strong El Niño in 2016. Coincident with this marine heat wave, we documented unprecedented biological changes in plankton and nekton in the Northern California Current (NCC) within pelagic surveys conducted over 20 years (1998–2017). The recent warm period was dominated by warmwater gelatinous invertebrates and fishes, some of which were previously either extremely rare or absent. Mixing of organisms originating from more southern or western regions with those previously present in the NCC may have resulted in novel and unpredictable trophic interactions that produced some of the observed changes in relative abundance. Continued long-term monitoring is needed to determine whether this is a temporary ecosystem disturbance or a fundamental change in the very productive NCC upwelling region.","author":[{"dropping-particle":"","family":"Morgan","given":"Cheryl A.","non-dropping-particle":"","parse-names":false,"suffix":""},{"dropping-particle":"","family":"Beckman","given":"Brian R.","non-dropping-particle":"","parse-names":false,"suffix":""},{"dropping-particle":"","family":"Weitkamp","given":"Laurie A.","non-dropping-particle":"","parse-names":false,"suffix":""},{"dropping-particle":"","family":"Fresh","given":"Kurt L.","non-dropping-particle":"","parse-names":false,"suffix":""}],"container-title":"Fisheries","id":"ITEM-2","issue":"10","issued":{"date-parts":[["2019","10","13"]]},"page":"465-474","publisher":"Wiley-Blackwell","title":"Recent Ecosystem Disturbance in the Northern California Current","type":"article-journal","volume":"44"},"uris":["http://www.mendeley.com/documents/?uuid=1bdf228d-3130-30d0-88a5-75265ee3cc9f"]}],"mendeley":{"formattedCitation":"(&lt;i&gt;2&lt;/i&gt;, &lt;i&gt;25&lt;/i&gt;)","manualFormatting":" (2, 25)","plainTextFormattedCitation":"(2, 25)","previouslyFormattedCitation":"(&lt;i&gt;2&lt;/i&gt;, &lt;i&gt;25&lt;/i&gt;)"},"properties":{"noteIndex":0},"schema":"https://github.com/citation-style-language/schema/raw/master/csl-citation.json"}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25</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For example, we observe the combination of high abundances of both anchovy and southern </w:t>
      </w:r>
      <w:proofErr w:type="spellStart"/>
      <w:r>
        <w:rPr>
          <w:rFonts w:ascii="Times New Roman" w:eastAsia="Times New Roman" w:hAnsi="Times New Roman" w:cs="Times New Roman"/>
        </w:rPr>
        <w:t>mesopelagics</w:t>
      </w:r>
      <w:proofErr w:type="spellEnd"/>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&lt;i&gt;41&lt;/i&gt;)","manualFormatting":" (5, 38)","plainTextFormattedCitation":"(5, 41)","previouslyFormattedCitation":"(&lt;i&gt;5&lt;/i&gt;, &lt;i&gt;41&lt;/i&gt;)"},"properties":{"noteIndex":0},"schema":"https://github.com/citation-style-language/schema/raw/master/csl-citation.json"}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38</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 a pattern otherwise undocumented in the previous &gt;70-year CalCOFI dataset</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{"citationItems":[{"id":"ITEM-1","itemData":{"abstract":"Ichythyoplankton, Population distribution, Subarctic-transitional fauna, Coastal pelagic fauna, Warm-water cosmopolite, Eastern tropical Pacific fauna, Bahia Sebastian Viscaino, Punta Abreojos-Cabo San Lazaro Bight, Continental shelf.","author":[{"dropping-particle":"","family":"Moser  P.E. Smith, and L.E. Eber","given":"H G","non-dropping-particle":"","parse-names":false,"suffix":""}],"container-title":"CalCOFI Report","id":"ITEM-1","issue":"28","issued":{"date-parts":[["1987"]]},"page":"97-127","title":"Larval fish assemblages in the California Current region, 1954-1960, a period of dynamic environmental change","type":"article-journal","volume":"28"},"uris":["http://www.mendeley.com/documents/?uuid=7dcecac2-ec4e-4c5d-85eb-b82bbf36cfdf"]},{"id":"ITEM-2","itemData":{"DOI":"10.1111/gcb.16010","ISSN":"13652486","PMID":"34951510","abstract":"The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Biology","id":"ITEM-2","issue":"5","issued":{"date-parts":[["2022"]]},"page":"1766-1785","publisher":"Wiley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years","type":"article-journal","volume":"28"},"uris":["http://www.mendeley.com/documents/?uuid=2bb9ea45-aee2-4422-b020-a124d9ef3e51"]}],"mendeley":{"formattedCitation":"(&lt;i&gt;16&lt;/i&gt;, &lt;i&gt;20&lt;/i&gt;)","manualFormatting":" (16, 20)","plainTextFormattedCitation":"(16, 20)","previouslyFormattedCitation":"(&lt;i&gt;16&lt;/i&gt;, &lt;i&gt;20&lt;/i&gt;)"},"properties":{"noteIndex":0},"schema":"https://github.com/citation-style-language/schema/raw/master/csl-citation.json"}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16</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t>
      </w:r>
      <w:ins w:id="237" w:author="RPK" w:date="2022-03-17T09:52:00Z">
        <w:r w:rsidR="00816E38">
          <w:rPr>
            <w:rFonts w:ascii="Times New Roman" w:eastAsia="Times New Roman" w:hAnsi="Times New Roman" w:cs="Times New Roman"/>
          </w:rPr>
          <w:t>Although</w:t>
        </w:r>
      </w:ins>
      <w:ins w:id="238" w:author="RPK" w:date="2022-03-17T09:51:00Z">
        <w:r w:rsidR="00816E38">
          <w:rPr>
            <w:rFonts w:ascii="Times New Roman" w:eastAsia="Times New Roman" w:hAnsi="Times New Roman" w:cs="Times New Roman"/>
          </w:rPr>
          <w:t xml:space="preserve"> the </w:t>
        </w:r>
      </w:ins>
      <w:ins w:id="239" w:author="RPK" w:date="2022-03-17T09:52:00Z">
        <w:r w:rsidR="00816E38">
          <w:rPr>
            <w:rFonts w:ascii="Times New Roman" w:eastAsia="Times New Roman" w:hAnsi="Times New Roman" w:cs="Times New Roman"/>
          </w:rPr>
          <w:t xml:space="preserve">ecological implications of novel assemblages are, by definition, unpredictable, </w:t>
        </w:r>
      </w:ins>
      <w:del w:id="240" w:author="RPK" w:date="2022-03-17T09:52:00Z">
        <w:r w:rsidDel="00816E38">
          <w:rPr>
            <w:rFonts w:ascii="Times New Roman" w:eastAsia="Times New Roman" w:hAnsi="Times New Roman" w:cs="Times New Roman"/>
          </w:rPr>
          <w:delText xml:space="preserve">These </w:delText>
        </w:r>
      </w:del>
      <w:ins w:id="241" w:author="RPK" w:date="2022-03-17T09:52:00Z">
        <w:r w:rsidR="00816E38">
          <w:rPr>
            <w:rFonts w:ascii="Times New Roman" w:eastAsia="Times New Roman" w:hAnsi="Times New Roman" w:cs="Times New Roman"/>
          </w:rPr>
          <w:t xml:space="preserve">our </w:t>
        </w:r>
      </w:ins>
      <w:r>
        <w:rPr>
          <w:rFonts w:ascii="Times New Roman" w:eastAsia="Times New Roman" w:hAnsi="Times New Roman" w:cs="Times New Roman"/>
        </w:rPr>
        <w:t xml:space="preserve">results suggest </w:t>
      </w:r>
      <w:ins w:id="242" w:author="RPK" w:date="2022-03-17T09:53:00Z">
        <w:r w:rsidR="00AE7B9B">
          <w:rPr>
            <w:rFonts w:ascii="Times New Roman" w:eastAsia="Times New Roman" w:hAnsi="Times New Roman" w:cs="Times New Roman"/>
          </w:rPr>
          <w:t xml:space="preserve">that if </w:t>
        </w:r>
      </w:ins>
      <w:del w:id="243" w:author="RPK" w:date="2022-03-17T09:52:00Z">
        <w:r w:rsidDel="00816E38">
          <w:rPr>
            <w:rFonts w:ascii="Times New Roman" w:eastAsia="Times New Roman" w:hAnsi="Times New Roman" w:cs="Times New Roman"/>
          </w:rPr>
          <w:delText xml:space="preserve">that if the novel diverse forage-fish assemblages identified during the MHW </w:delText>
        </w:r>
      </w:del>
      <w:del w:id="244" w:author="RPK" w:date="2022-03-17T09:51:00Z">
        <w:r w:rsidDel="00323DCC">
          <w:rPr>
            <w:rFonts w:ascii="Times New Roman" w:eastAsia="Times New Roman" w:hAnsi="Times New Roman" w:cs="Times New Roman"/>
          </w:rPr>
          <w:delText>are reflective of</w:delText>
        </w:r>
      </w:del>
      <w:del w:id="245" w:author="RPK" w:date="2022-03-17T09:52:00Z">
        <w:r w:rsidDel="00816E38">
          <w:rPr>
            <w:rFonts w:ascii="Times New Roman" w:eastAsia="Times New Roman" w:hAnsi="Times New Roman" w:cs="Times New Roman"/>
          </w:rPr>
          <w:delText xml:space="preserve"> </w:delText>
        </w:r>
      </w:del>
      <w:r>
        <w:rPr>
          <w:rFonts w:ascii="Times New Roman" w:eastAsia="Times New Roman" w:hAnsi="Times New Roman" w:cs="Times New Roman"/>
        </w:rPr>
        <w:t>future assemblages</w:t>
      </w:r>
      <w:ins w:id="246" w:author="RPK" w:date="2022-03-17T09:53:00Z">
        <w:r w:rsidR="00AE7B9B">
          <w:rPr>
            <w:rFonts w:ascii="Times New Roman" w:eastAsia="Times New Roman" w:hAnsi="Times New Roman" w:cs="Times New Roman"/>
          </w:rPr>
          <w:t xml:space="preserve"> resemble those seen in the MHW</w:t>
        </w:r>
      </w:ins>
      <w:r>
        <w:rPr>
          <w:rFonts w:ascii="Times New Roman" w:eastAsia="Times New Roman" w:hAnsi="Times New Roman" w:cs="Times New Roman"/>
        </w:rPr>
        <w:t xml:space="preserve">, </w:t>
      </w:r>
      <w:ins w:id="247" w:author="RPK" w:date="2022-03-17T09:53:00Z">
        <w:r w:rsidR="00AE7B9B">
          <w:rPr>
            <w:rFonts w:ascii="Times New Roman" w:eastAsia="Times New Roman" w:hAnsi="Times New Roman" w:cs="Times New Roman"/>
          </w:rPr>
          <w:t xml:space="preserve">increases in </w:t>
        </w:r>
      </w:ins>
      <w:del w:id="248" w:author="RPK" w:date="2022-03-17T09:53:00Z">
        <w:r w:rsidDel="00AE7B9B">
          <w:rPr>
            <w:rFonts w:ascii="Times New Roman" w:eastAsia="Times New Roman" w:hAnsi="Times New Roman" w:cs="Times New Roman"/>
          </w:rPr>
          <w:delText>then there will be winners</w:delText>
        </w:r>
        <w:r w:rsidR="00C651C6" w:rsidDel="00AE7B9B">
          <w:rPr>
            <w:rFonts w:ascii="Times New Roman" w:eastAsia="Times New Roman" w:hAnsi="Times New Roman" w:cs="Times New Roman"/>
          </w:rPr>
          <w:delText xml:space="preserve"> (</w:delText>
        </w:r>
      </w:del>
      <w:r>
        <w:rPr>
          <w:rFonts w:ascii="Times New Roman" w:eastAsia="Times New Roman" w:hAnsi="Times New Roman" w:cs="Times New Roman"/>
        </w:rPr>
        <w:t>Northern anchovy and southern mesopelagic predators</w:t>
      </w:r>
      <w:ins w:id="249" w:author="RPK" w:date="2022-03-17T09:53:00Z">
        <w:r w:rsidR="00AE7B9B">
          <w:rPr>
            <w:rFonts w:ascii="Times New Roman" w:eastAsia="Times New Roman" w:hAnsi="Times New Roman" w:cs="Times New Roman"/>
          </w:rPr>
          <w:t xml:space="preserve"> are likely to be associated with decreases in </w:t>
        </w:r>
      </w:ins>
      <w:del w:id="250" w:author="RPK" w:date="2022-03-17T09:53:00Z">
        <w:r w:rsidDel="00AE7B9B">
          <w:rPr>
            <w:rFonts w:ascii="Times New Roman" w:eastAsia="Times New Roman" w:hAnsi="Times New Roman" w:cs="Times New Roman"/>
          </w:rPr>
          <w:delText>) and losers</w:delText>
        </w:r>
        <w:r w:rsidR="00C651C6" w:rsidDel="00AE7B9B">
          <w:rPr>
            <w:rFonts w:ascii="Times New Roman" w:eastAsia="Times New Roman" w:hAnsi="Times New Roman" w:cs="Times New Roman"/>
          </w:rPr>
          <w:delText xml:space="preserve"> (</w:delText>
        </w:r>
      </w:del>
      <w:r>
        <w:rPr>
          <w:rFonts w:ascii="Times New Roman" w:eastAsia="Times New Roman" w:hAnsi="Times New Roman" w:cs="Times New Roman"/>
        </w:rPr>
        <w:t xml:space="preserve">Pacific Sardine and </w:t>
      </w:r>
      <w:r>
        <w:rPr>
          <w:rFonts w:ascii="Times New Roman" w:eastAsia="Times New Roman" w:hAnsi="Times New Roman" w:cs="Times New Roman"/>
        </w:rPr>
        <w:lastRenderedPageBreak/>
        <w:t>North Pacific Hak</w:t>
      </w:r>
      <w:ins w:id="251" w:author="RPK" w:date="2022-03-17T09:54:00Z">
        <w:r w:rsidR="00AE7B9B">
          <w:rPr>
            <w:rFonts w:ascii="Times New Roman" w:eastAsia="Times New Roman" w:hAnsi="Times New Roman" w:cs="Times New Roman"/>
          </w:rPr>
          <w:t>e</w:t>
        </w:r>
      </w:ins>
      <w:del w:id="252" w:author="RPK" w:date="2022-03-17T09:54:00Z">
        <w:r w:rsidDel="00AE7B9B">
          <w:rPr>
            <w:rFonts w:ascii="Times New Roman" w:eastAsia="Times New Roman" w:hAnsi="Times New Roman" w:cs="Times New Roman"/>
          </w:rPr>
          <w:delText>e predators)</w:delText>
        </w:r>
      </w:del>
      <w:r>
        <w:rPr>
          <w:rFonts w:ascii="Times New Roman" w:eastAsia="Times New Roman" w:hAnsi="Times New Roman" w:cs="Times New Roman"/>
        </w:rPr>
        <w:t xml:space="preserve"> in the Southern CCLME</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{"citationItems":[{"id":"ITEM-1","itemData":{"DOI":"10.1007/s00227-018-3424-x","ISSN":"00253162","abstract":"The California Current Ecosystem (CCE) is a productive eastern boundary upwelling system that supports a wide variety of forage stocks. Decadal and interannual variability in the environment influence forage species, which in turn affects predators. The recent diet of California sea lions (Zalophus californianus; CSL) from Central California was determined using identification of hard parts from scat samples (n = 785) collected on Año Nuevo Island (37.1083°N 122.3378°W) in 2010 and 2012–2016. Comparisons were made with previously reported data from the late 1990’s and with prey availability as measured by fishery-independent surveys. A significant shift in diet was seen between the two decades where diet from the 1990’s was dominated by Pacific sardine (Sardinops sagax) and northern anchovy (Engraulis mordax). By 2010, diet was more diverse, characterized by rockfishes, Pacific hake, and market squid. There were also strong interannual differences in diet during the most recent decade, a time of substantial climate variability in the North Pacific Ocean. In general, prey were consumed in relation to what was available in the environment.","author":[{"dropping-particle":"","family":"Robinson","given":"Heather","non-dropping-particle":"","parse-names":false,"suffix":""},{"dropping-particle":"","family":"Thayer","given":"Julie","non-dropping-particle":"","parse-names":false,"suffix":""},{"dropping-particle":"","family":"Sydeman","given":"William J.","non-dropping-particle":"","parse-names":false,"suffix":""},{"dropping-particle":"","family":"Weise","given":"Michael","non-dropping-particle":"","parse-names":false,"suffix":""}],"container-title":"Marine Biology","id":"ITEM-1","issue":"10","issued":{"date-parts":[["2018"]]},"page":"1-12","publisher":"Springer","title":"Changes in California sea lion diet during a period of substantial climate variability","type":"article-journal","volume":"165"},"uris":["http://www.mendeley.com/documents/?uuid=bf859253-2633-4741-8b1f-ac3c82a725dc"]},{"id":"ITEM-2","itemData":{"DOI":"10.1371/journal.pone.0226087","ISSN":"19326203","PMID":"31940310","abstract":"About 62,000 dead or dying common murres (Uria aalge), the trophically dominant fish-eating seabird of the North Pacific, washed ashore between summer 2015 and spring 2016 on beaches from California to Alaska. Most birds were severely emaciated and, so far, no evidence for anything other than starvation was found to explain this mass mortality. Three-quarters of murres were found in the Gulf of Alaska and the remainder along the West Coast. Studies show that only a fraction of birds that die at sea typically wash ashore, and we estimate that total mortality approached 1 million birds. About two-thirds of murres killed were adults, a substantial blow to breeding populations. Additionally, 22 complete reproductive failures were observed at multiple colonies region-wide during (2015) and after (2016–2017) the mass mortality event. Die-offs and breeding failures occur sporadically in murres, but the magnitude, duration and spatial extent of this die-off, associated with multi-colony and multi-year reproductive failures, is unprecedented and astonishing. These events co-occurred with the most powerful marine heatwave on record that persisted through 2014–2016 and created an enormous volume of ocean water (the “Blob”) from California to Alaska with temperatures that exceeded average by 2–3 standard deviations. Other studies indicate that this prolonged heatwave reduced phytoplankton biomass and restructured zooplankton communities in favor of lower-calorie species, while it simultaneously increased metabolically driven food demands of ectothermic forage fish. In response, forage fish quality and quantity diminished. Similarly, large ectothermic groundfish were thought to have increased their demand for forage fish, resulting in greater top-predator demands for diminished forage fish resources. We hypothesize that these bottom-up and top-down forces created an “ectothermic vise” on forage species leading to their system-wide scarcity and resulting in mass mortality of murres and many other fish, bird and mammal species in the region during 2014–2017.","author":[{"dropping-particle":"","family":"Piatt","given":"John F.","non-dropping-particle":"","parse-names":false,"suffix":""},{"dropping-particle":"","family":"Parrish","given":"Julia K.","non-dropping-particle":"","parse-names":false,"suffix":""},{"dropping-particle":"","family":"Renner","given":"Heather M.","non-dropping-particle":"","parse-names":false,"suffix":""},{"dropping-particle":"","family":"Schoen","given":"Sarah K.","non-dropping-particle":"","parse-names":false,"suffix":""},{"dropping-particle":"","family":"Jones","given":"Timothy T.","non-dropping-particle":"","parse-names":false,"suffix":""},{"dropping-particle":"","family":"Arimitsu","given":"Mayumi L.","non-dropping-particle":"","parse-names":false,"suffix":""},{"dropping-particle":"","family":"Kuletz","given":"Kathy J.","non-dropping-particle":"","parse-names":false,"suffix":""},{"dropping-particle":"","family":"Bodenstein","given":"Barbara","non-dropping-particle":"","parse-names":false,"suffix":""},{"dropping-particle":"","family":"García-Reyes","given":"Marisol","non-dropping-particle":"","parse-names":false,"suffix":""},{"dropping-particle":"","family":"Duerr","given":"Rebecca S.","non-dropping-particle":"","parse-names":false,"suffix":""},{"dropping-particle":"","family":"Corcoran","given":"Robin M.","non-dropping-particle":"","parse-names":false,"suffix":""},{"dropping-particle":"","family":"Kaler","given":"Robb S.A.","non-dropping-particle":"","parse-names":false,"suffix":""},{"dropping-particle":"","family":"McChesney","given":"Gerard J.","non-dropping-particle":"","parse-names":false,"suffix":""},{"dropping-particle":"","family":"Golightly","given":"Richard T.","non-dropping-particle":"","parse-names":false,"suffix":""},{"dropping-particle":"","family":"Coletti","given":"Heather A.","non-dropping-particle":"","parse-names":false,"suffix":""},{"dropping-particle":"","family":"Suryan","given":"Robert M.","non-dropping-particle":"","parse-names":false,"suffix":""},{"dropping-particle":"","family":"Burgess","given":"Hillary K.","non-dropping-particle":"","parse-names":false,"suffix":""},{"dropping-particle":"","family":"Lindsey","given":"Jackie","non-dropping-particle":"","parse-names":false,"suffix":""},{"dropping-particle":"","family":"Lindquist","given":"Kirsten","non-dropping-particle":"","parse-names":false,"suffix":""},{"dropping-particle":"","family":"Warzybok","given":"Peter M.","non-dropping-particle":"","parse-names":false,"suffix":""},{"dropping-particle":"","family":"Jahncke","given":"Jaime","non-dropping-particle":"","parse-names":false,"suffix":""},{"dropping-particle":"","family":"Roletto","given":"Jan","non-dropping-particle":"","parse-names":false,"suffix":""},{"dropping-particle":"","family":"Sydeman","given":"William J.","non-dropping-particle":"","parse-names":false,"suffix":""}],"container-title":"PLoS ONE","id":"ITEM-2","issue":"1","issued":{"date-parts":[["2020"]]},"page":"e0226087","publisher":"Public Library of Science San Francisco, CA USA","title":"Extreme mortality and reproductive failure of common murres resulting from the northeast Pacific marine heatwave of 2014-2016","type":"article-journal","volume":"15"},"uris":["http://www.mendeley.com/documents/?uuid=9d9d34f6-3adc-4b65-b16c-8cebe29381b7"]}],"mendeley":{"formattedCitation":"(&lt;i&gt;45&lt;/i&gt;, &lt;i&gt;46&lt;/i&gt;)","manualFormatting":" (42, 43)","plainTextFormattedCitation":"(45, 46)","previouslyFormattedCitation":"(&lt;i&gt;45&lt;/i&gt;, &lt;i&gt;46&lt;/i&gt;)"},"properties":{"noteIndex":0},"schema":"https://github.com/citation-style-language/schema/raw/master/csl-citation.json"}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42</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43</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ins w:id="253" w:author="RPK" w:date="2022-03-17T09:54:00Z">
        <w:r w:rsidR="006E69E4">
          <w:rPr>
            <w:rFonts w:ascii="Times New Roman" w:eastAsia="Times New Roman" w:hAnsi="Times New Roman" w:cs="Times New Roman"/>
          </w:rPr>
          <w:t>; these shifts would fundamentally change</w:t>
        </w:r>
      </w:ins>
      <w:del w:id="254" w:author="RPK" w:date="2022-03-17T09:54:00Z">
        <w:r w:rsidDel="006E69E4">
          <w:rPr>
            <w:rFonts w:ascii="Times New Roman" w:eastAsia="Times New Roman" w:hAnsi="Times New Roman" w:cs="Times New Roman"/>
          </w:rPr>
          <w:delText>, with the potential</w:delText>
        </w:r>
      </w:del>
      <w:r>
        <w:rPr>
          <w:rFonts w:ascii="Times New Roman" w:eastAsia="Times New Roman" w:hAnsi="Times New Roman" w:cs="Times New Roman"/>
        </w:rPr>
        <w:t xml:space="preserve"> </w:t>
      </w:r>
      <w:del w:id="255" w:author="RPK" w:date="2022-03-17T09:54:00Z">
        <w:r w:rsidDel="006E69E4">
          <w:rPr>
            <w:rFonts w:ascii="Times New Roman" w:eastAsia="Times New Roman" w:hAnsi="Times New Roman" w:cs="Times New Roman"/>
          </w:rPr>
          <w:delText xml:space="preserve">to disrupt current </w:delText>
        </w:r>
      </w:del>
      <w:r>
        <w:rPr>
          <w:rFonts w:ascii="Times New Roman" w:eastAsia="Times New Roman" w:hAnsi="Times New Roman" w:cs="Times New Roman"/>
        </w:rPr>
        <w:t>ecosystems and fisheries</w:t>
      </w:r>
      <w:ins w:id="256" w:author="RPK" w:date="2022-03-17T09:54:00Z">
        <w:r w:rsidR="006E69E4">
          <w:rPr>
            <w:rFonts w:ascii="Times New Roman" w:eastAsia="Times New Roman" w:hAnsi="Times New Roman" w:cs="Times New Roman"/>
          </w:rPr>
          <w:t xml:space="preserve"> relative to the present</w:t>
        </w:r>
      </w:ins>
      <w:ins w:id="257" w:author="RPK" w:date="2022-03-17T09:55:00Z">
        <w:r w:rsidR="006E69E4">
          <w:rPr>
            <w:rFonts w:ascii="Times New Roman" w:eastAsia="Times New Roman" w:hAnsi="Times New Roman" w:cs="Times New Roman"/>
          </w:rPr>
          <w:t xml:space="preserve"> </w:t>
        </w:r>
      </w:ins>
      <w:ins w:id="258" w:author="RPK" w:date="2022-03-17T09:54:00Z">
        <w:r w:rsidR="006E69E4">
          <w:rPr>
            <w:rFonts w:ascii="Times New Roman" w:eastAsia="Times New Roman" w:hAnsi="Times New Roman" w:cs="Times New Roman"/>
          </w:rPr>
          <w:t>day</w:t>
        </w:r>
      </w:ins>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years","type":"article-journal","volume":"28"},"uris":["http://www.mendeley.com/documents/?uuid=2bb9ea45-aee2-4422-b020-a124d9ef3e51"]}],"mendeley":{"formattedCitation":"(&lt;i&gt;20&lt;/i&gt;)","manualFormatting":" (20)","plainTextFormattedCitation":"(20)","previouslyFormattedCitation":"(&lt;i&gt;20&lt;/i&gt;)"},"properties":{"noteIndex":0},"schema":"https://github.com/citation-style-language/schema/raw/master/csl-citation.json"}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p>
    <w:p w14:paraId="478DE833" w14:textId="77777777" w:rsidR="00C4778A" w:rsidRDefault="00C4778A" w:rsidP="00A97C2F">
      <w:pPr>
        <w:spacing w:line="480" w:lineRule="auto"/>
        <w:ind w:firstLine="720"/>
        <w:rPr>
          <w:rFonts w:ascii="Times New Roman" w:eastAsia="Times New Roman" w:hAnsi="Times New Roman" w:cs="Times New Roman"/>
          <w:color w:val="000000"/>
        </w:rPr>
      </w:pPr>
    </w:p>
    <w:p w14:paraId="6E45B125" w14:textId="77777777" w:rsidR="00C4778A" w:rsidRDefault="00C4778A" w:rsidP="00C4778A">
      <w:pPr>
        <w:spacing w:line="480" w:lineRule="auto"/>
        <w:rPr>
          <w:rFonts w:ascii="Times New Roman" w:eastAsia="Times New Roman" w:hAnsi="Times New Roman" w:cs="Times New Roman"/>
          <w:b/>
          <w:i/>
        </w:rPr>
      </w:pPr>
      <w:r>
        <w:rPr>
          <w:rFonts w:ascii="Times New Roman" w:eastAsia="Times New Roman" w:hAnsi="Times New Roman" w:cs="Times New Roman"/>
          <w:b/>
          <w:i/>
        </w:rPr>
        <w:t>Biomass Changes in Forage Fishes</w:t>
      </w:r>
    </w:p>
    <w:p w14:paraId="02A9D1D4" w14:textId="18F55B9F" w:rsidR="00C4778A" w:rsidRDefault="00C4778A" w:rsidP="00C4778A">
      <w:pPr>
        <w:spacing w:line="480" w:lineRule="auto"/>
        <w:rPr>
          <w:rFonts w:ascii="Times New Roman" w:eastAsia="Times New Roman" w:hAnsi="Times New Roman" w:cs="Times New Roman"/>
        </w:rPr>
      </w:pPr>
      <w:r>
        <w:rPr>
          <w:rFonts w:ascii="Times New Roman" w:eastAsia="Times New Roman" w:hAnsi="Times New Roman" w:cs="Times New Roman"/>
        </w:rPr>
        <w:t>Both because of their own commercial value and because they are prey for other high-value fishery species, sardine and anchovy fluctuations have been a major focus of fisheries research since the 1950s</w:t>
      </w:r>
      <w:r>
        <w:rPr>
          <w:rFonts w:ascii="Times New Roman" w:eastAsia="Times New Roman" w:hAnsi="Times New Roman" w:cs="Times New Roman"/>
          <w:i/>
        </w:rPr>
        <w:fldChar w:fldCharType="begin" w:fldLock="1"/>
      </w:r>
      <w:r w:rsidR="006141BD">
        <w:rPr>
          <w:rFonts w:ascii="Times New Roman" w:eastAsia="Times New Roman" w:hAnsi="Times New Roman" w:cs="Times New Roman"/>
          <w:i/>
        </w:rPr>
        <w:instrText>ADDIN CSL_CITATION {"citationItems":[{"id":"ITEM-1","itemData":{"DOI":"10.1146/annurev-marine-122414-033819","ISSN":"19410611","PMID":"28045355","abstract":"Anchovy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Science","id":"ITEM-1","issue":"1","issued":{"date-parts":[["2017"]]},"page":"469-493","publisher":"Annual Reviews","title":"Climate, Anchovy, and Sardine","type":"article-journal","volume":"9"},"uris":["http://www.mendeley.com/documents/?uuid=0d17d7c2-de3b-4af6-b4d6-0b26bbf201ff"]}],"mendeley":{"formattedCitation":"(&lt;i&gt;9&lt;/i&gt;)","manualFormatting":" (9)","plainTextFormattedCitation":"(9)","previouslyFormattedCitation":"(&lt;i&gt;9&lt;/i&gt;)"},"properties":{"noteIndex":0},"schema":"https://github.com/citation-style-language/schema/raw/master/csl-citation.json"}</w:instrText>
      </w:r>
      <w:r>
        <w:rPr>
          <w:rFonts w:ascii="Times New Roman" w:eastAsia="Times New Roman" w:hAnsi="Times New Roman" w:cs="Times New Roman"/>
          <w:i/>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9</w:t>
      </w:r>
      <w:r w:rsidR="0003041C" w:rsidRPr="0003041C">
        <w:rPr>
          <w:rFonts w:ascii="Times New Roman" w:eastAsia="Times New Roman" w:hAnsi="Times New Roman" w:cs="Times New Roman"/>
          <w:noProof/>
        </w:rPr>
        <w:t>)</w:t>
      </w:r>
      <w:r>
        <w:rPr>
          <w:rFonts w:ascii="Times New Roman" w:eastAsia="Times New Roman" w:hAnsi="Times New Roman" w:cs="Times New Roman"/>
          <w:i/>
        </w:rPr>
        <w:fldChar w:fldCharType="end"/>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 xml:space="preserve">Our </w:t>
      </w:r>
      <w:del w:id="259" w:author="RPK" w:date="2022-03-17T09:55:00Z">
        <w:r w:rsidDel="002D2E53">
          <w:rPr>
            <w:rFonts w:ascii="Times New Roman" w:eastAsia="Times New Roman" w:hAnsi="Times New Roman" w:cs="Times New Roman"/>
          </w:rPr>
          <w:delText>joint molecular and microscopy approach</w:delText>
        </w:r>
      </w:del>
      <w:ins w:id="260" w:author="RPK" w:date="2022-03-17T09:55:00Z">
        <w:r w:rsidR="002D2E53">
          <w:rPr>
            <w:rFonts w:ascii="Times New Roman" w:eastAsia="Times New Roman" w:hAnsi="Times New Roman" w:cs="Times New Roman"/>
          </w:rPr>
          <w:t>model</w:t>
        </w:r>
      </w:ins>
      <w:r>
        <w:rPr>
          <w:rFonts w:ascii="Times New Roman" w:eastAsia="Times New Roman" w:hAnsi="Times New Roman" w:cs="Times New Roman"/>
        </w:rPr>
        <w:t xml:space="preserve"> </w:t>
      </w:r>
      <w:ins w:id="261" w:author="RPK" w:date="2022-03-17T09:56:00Z">
        <w:r w:rsidR="002C4BD0">
          <w:rPr>
            <w:rFonts w:ascii="Times New Roman" w:eastAsia="Times New Roman" w:hAnsi="Times New Roman" w:cs="Times New Roman"/>
          </w:rPr>
          <w:t xml:space="preserve">estimates are consistent with other evidence of </w:t>
        </w:r>
      </w:ins>
      <w:commentRangeStart w:id="262"/>
      <w:del w:id="263" w:author="RPK" w:date="2022-03-17T09:56:00Z">
        <w:r w:rsidDel="002C4BD0">
          <w:rPr>
            <w:rFonts w:ascii="Times New Roman" w:eastAsia="Times New Roman" w:hAnsi="Times New Roman" w:cs="Times New Roman"/>
          </w:rPr>
          <w:delText xml:space="preserve">accurately captured </w:delText>
        </w:r>
      </w:del>
      <w:r>
        <w:rPr>
          <w:rFonts w:ascii="Times New Roman" w:eastAsia="Times New Roman" w:hAnsi="Times New Roman" w:cs="Times New Roman"/>
        </w:rPr>
        <w:t>the historical dynamics of these species</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Biology","id":"ITEM-2","issue":"5","issued":{"date-parts":[["2022"]]},"page":"1766-1785","publisher":"Wiley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 &lt;i&gt;47&lt;/i&gt;)","manualFormatting":" (20, 44)","plainTextFormattedCitation":"(20, 47)","previouslyFormattedCitation":"(&lt;i&gt;20&lt;/i&gt;, &lt;i&gt;47&lt;/i&gt;)"},"properties":{"noteIndex":0},"schema":"https://github.com/citation-style-language/schema/raw/master/csl-citation.json"}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44</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commentRangeEnd w:id="262"/>
      <w:r w:rsidR="002D2E53">
        <w:rPr>
          <w:rStyle w:val="CommentReference"/>
        </w:rPr>
        <w:commentReference w:id="262"/>
      </w:r>
      <w:r>
        <w:rPr>
          <w:rFonts w:ascii="Times New Roman" w:eastAsia="Times New Roman" w:hAnsi="Times New Roman" w:cs="Times New Roman"/>
        </w:rPr>
        <w:t>, with a decline in both sardines and anchovy beginning in 2005 followed by high abundances of anchovy in the wake of the MHW</w:t>
      </w:r>
      <w:r w:rsidR="00C651C6">
        <w:rPr>
          <w:rFonts w:ascii="Times New Roman" w:eastAsia="Times New Roman" w:hAnsi="Times New Roman" w:cs="Times New Roman"/>
        </w:rPr>
        <w:t xml:space="preserve"> (</w:t>
      </w:r>
      <w:r>
        <w:rPr>
          <w:rFonts w:ascii="Times New Roman" w:eastAsia="Times New Roman" w:hAnsi="Times New Roman" w:cs="Times New Roman"/>
        </w:rPr>
        <w:t>Figure 4).</w:t>
      </w:r>
      <w:r w:rsidR="001E1E01">
        <w:rPr>
          <w:rFonts w:ascii="Times New Roman" w:eastAsia="Times New Roman" w:hAnsi="Times New Roman" w:cs="Times New Roman"/>
        </w:rPr>
        <w:t xml:space="preserve"> </w:t>
      </w:r>
      <w:r>
        <w:rPr>
          <w:rFonts w:ascii="Times New Roman" w:eastAsia="Times New Roman" w:hAnsi="Times New Roman" w:cs="Times New Roman"/>
        </w:rPr>
        <w:t xml:space="preserve">Although anchovy larvae abundance was low during the </w:t>
      </w:r>
      <w:r w:rsidR="001E1E01">
        <w:rPr>
          <w:rFonts w:ascii="Times New Roman" w:eastAsia="Times New Roman" w:hAnsi="Times New Roman" w:cs="Times New Roman"/>
        </w:rPr>
        <w:t xml:space="preserve">2014-2016 </w:t>
      </w:r>
      <w:r>
        <w:rPr>
          <w:rFonts w:ascii="Times New Roman" w:eastAsia="Times New Roman" w:hAnsi="Times New Roman" w:cs="Times New Roman"/>
        </w:rPr>
        <w:t>MHW, anchovy recruitment was high in summer 2015</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{"citationItems":[{"id":"ITEM-1","itemData":{"author":[{"dropping-particle":"","family":"Thompson","given":"Andrew R","non-dropping-particle":"","parse-names":false,"suffix":""},{"dropping-particle":"","family":"Schroeder","given":"Isaac D","non-dropping-particle":"","parse-names":false,"suffix":""},{"dropping-particle":"","family":"Bograd","given":"Steven J","non-dropping-particle":"","parse-names":false,"suffix":""},{"dropping-particle":"","family":"Hazen","given":"Elliot L","non-dropping-particle":"","parse-names":false,"suffix":""},{"dropping-particle":"","family":"Jacox","given":"Michael G","non-dropping-particle":"","parse-names":false,"suffix":""},{"dropping-particle":"","family":"Leising","given":"Andrew","non-dropping-particle":"","parse-names":false,"suffix":""},{"dropping-particle":"","family":"Wells","given":"Brian K","non-dropping-particle":"","parse-names":false,"suffix":""},{"dropping-particle":"","family":"Largier","given":"John L","non-dropping-particle":"","parse-names":false,"suffix":""},{"dropping-particle":"","family":"Fisher","given":"Jennifer L.","non-dropping-particle":"","parse-names":false,"suffix":""},{"dropping-particle":"","family":"Jacobson","given":"Kym C.","non-dropping-particle":"","parse-names":false,"suffix":""},{"dropping-particle":"","family":"Zeman","given":"S. M.","non-dropping-particle":"","parse-names":false,"suffix":""},{"dropping-particle":"","family":"Bjorktedt","given":"Eric P.","non-dropping-particle":"","parse-names":false,"suffix":""},{"dropping-particle":"","family":"Robertson","given":"R. R.","non-dropping-particle":"","parse-names":false,"suffix":""},{"dropping-particle":"","family":"Kahru","given":"Mati","non-dropping-particle":"","parse-names":false,"suffix":""},{"dropping-particle":"","family":"Goericke","given":"Ralf","non-dropping-particle":"","parse-names":false,"suffix":""},{"dropping-particle":"","family":"Peabody","given":"C. E.","non-dropping-particle":"","parse-names":false,"suffix":""},{"dropping-particle":"","family":"Baumgartner","given":"Timothy","non-dropping-particle":"","parse-names":false,"suffix":""},{"dropping-particle":"","family":"Lavaniegos","given":"Bertha E.","non-dropping-particle":"","parse-names":false,"suffix":""},{"dropping-particle":"","family":"Miranda","given":"L. E.","non-dropping-particle":"","parse-names":false,"suffix":""},{"dropping-particle":"","family":"Gómez-Ocampo","given":"E.","non-dropping-particle":"","parse-names":false,"suffix":""},{"dropping-particle":"","family":"Gómez-Valdés","given":"José","non-dropping-particle":"","parse-names":false,"suffix":""},{"dropping-particle":"","family":"Authy","given":"T. D.","non-dropping-particle":"","parse-names":false,"suffix":""},{"dropping-particle":"","family":"Daly","given":"Elizabeth A","non-dropping-particle":"","parse-names":false,"suffix":""},{"dropping-particle":"","family":"Morgan","given":"C. A.","non-dropping-particle":"","parse-names":false,"suffix":""},{"dropping-particle":"","family":"Burke","given":"J. B.","non-dropping-particle":"","parse-names":false,"suffix":""},{"dropping-particle":"","family":"Field","given":"John C.","non-dropping-particle":"","parse-names":false,"suffix":""},{"dropping-particle":"","family":"Sakuma","given":"Keith","non-dropping-particle":"","parse-names":false,"suffix":""},{"dropping-particle":"","family":"Weber","given":"Edward D.","non-dropping-particle":"","parse-names":false,"suffix":""},{"dropping-particle":"","family":"Watson","given":"William","non-dropping-particle":"","parse-names":false,"suffix":""},{"dropping-particle":"","family":"Porquez","given":"Jessica M","non-dropping-particle":"","parse-names":false,"suffix":""},{"dropping-particle":"","family":"Dolliver","given":"J.","non-dropping-particle":"","parse-names":false,"suffix":""},{"dropping-particle":"","family":"Lyons","given":"D. E.","non-dropping-particle":"","parse-names":false,"suffix":""},{"dropping-particle":"","family":"Orben","given":"R. A.","non-dropping-particle":"","parse-names":false,"suffix":""},{"dropping-particle":"","family":"Zamon","given":"J.","non-dropping-particle":"","parse-names":false,"suffix":""},{"dropping-particle":"","family":"Warybok","given":"Peter","non-dropping-particle":"","parse-names":false,"suffix":""},{"dropping-particle":"","family":"Jahncke","given":"J.","non-dropping-particle":"","parse-names":false,"suffix":""},{"dropping-particle":"","family":"Santora","given":"Jarrod A","non-dropping-particle":"","parse-names":false,"suffix":""},{"dropping-particle":"","family":"Thompson","given":"Sarah Ann","non-dropping-particle":"","parse-names":false,"suffix":""},{"dropping-particle":"","family":"Hoover","given":"B.","non-dropping-particle":"","parse-names":false,"suffix":""},{"dropping-particle":"","family":"Sydeman","given":"William J.","non-dropping-particle":"","parse-names":false,"suffix":""},{"dropping-particle":"","family":"Melin","given":"Sharon","non-dropping-particle":"","parse-names":false,"suffix":""}],"container-title":"California Cooperative Oceanic Fisheries Investigations Report","id":"ITEM-1","issue":"January 2020","issued":{"date-parts":[["2019"]]},"page":"1-60","title":"State of the California current 2018-19 : a novel anchovy regime and a new marine heat wave?","type":"article-journal","volume":"60"},"uris":["http://www.mendeley.com/documents/?uuid=4a1db94d-f6b5-4a4a-a73c-04ca1b78675e"]}],"mendeley":{"formattedCitation":"(&lt;i&gt;48&lt;/i&gt;)","manualFormatting":" (45)","plainTextFormattedCitation":"(48)","previouslyFormattedCitation":"(&lt;i&gt;48&lt;/i&gt;)"},"properties":{"noteIndex":0},"schema":"https://github.com/citation-style-language/schema/raw/master/csl-citation.json"}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45</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Anchovy mature in approximately one to two years</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management","type":"article-journal","volume":"77"},"uris":["http://www.mendeley.com/documents/?uuid=a1892ff3-2356-47e5-9ccb-20107e85a060"]},{"id":"ITEM-2","itemData":{"ISSN":"00900656","abstract":"Females became increasingly dominant in the larger and older size and age classes. The magnitude and duration of maturity stages were size and age dependent with peak spawning occurring earlier in the season in younger fish. Daily spawning incidence and total annual fecundity were heavily age dependent. Females in their 1st spawning season had an average of 5.3 spawnings, those in their 4th 23.5 spawnings. When the age-specific fecundity and sex ratio in the fishery are combined it is apparent that the catch of a ton of 4+ year-old northern anchovy reduces the reproductive potential of the stock 7.3 times as much as the catch of a ton of 1-yr-olds.-from Authors","author":[{"dropping-particle":"","family":"Parrish","given":"R. H.","non-dropping-particle":"","parse-names":false,"suffix":""},{"dropping-particle":"","family":"Mallicoate","given":"D. L.","non-dropping-particle":"","parse-names":false,"suffix":""},{"dropping-particle":"","family":"Klingbeil","given":"R. A.","non-dropping-particle":"","parse-names":false,"suffix":""}],"container-title":"Fishery Bulletin","id":"ITEM-2","issue":"3","issued":{"date-parts":[["1986"]]},"page":"503-517","title":"Age dependent fecundity, number of spawninge per year, sex ratio, and maturation stages in northern anchovy, Engraulis mordax.","type":"article-journal","volume":"84"},"uris":["http://www.mendeley.com/documents/?uuid=27326525-e8af-4845-bf55-5f5d45b57b47"]}],"mendeley":{"formattedCitation":"(&lt;i&gt;47&lt;/i&gt;, &lt;i&gt;49&lt;/i&gt;)","manualFormatting":" (44, 46)","plainTextFormattedCitation":"(47, 49)","previouslyFormattedCitation":"(&lt;i&gt;47&lt;/i&gt;, &lt;i&gt;49&lt;/i&gt;)"},"properties":{"noteIndex":0},"schema":"https://github.com/citation-style-language/schema/raw/master/csl-citation.json"}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44</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46</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and thus the 2015 class likely began spawning in mid-2016, leading to high anchovy spawning stock biomass and larval abundances by 2016 and lasting into 2019.</w:t>
      </w:r>
    </w:p>
    <w:p w14:paraId="4CDA9423" w14:textId="77777777" w:rsidR="00C87BAE" w:rsidRDefault="00C87BAE" w:rsidP="00C87BAE">
      <w:pPr>
        <w:rPr>
          <w:rFonts w:ascii="Times New Roman" w:eastAsia="Times New Roman" w:hAnsi="Times New Roman" w:cs="Times New Roman"/>
        </w:rPr>
      </w:pPr>
      <w:r>
        <w:rPr>
          <w:rFonts w:ascii="Times New Roman" w:eastAsia="Times New Roman" w:hAnsi="Times New Roman" w:cs="Times New Roman"/>
          <w:noProof/>
          <w:color w:val="000000"/>
        </w:rPr>
        <w:lastRenderedPageBreak/>
        <w:drawing>
          <wp:inline distT="0" distB="0" distL="0" distR="0" wp14:anchorId="6250B3B5" wp14:editId="4D0B1CFE">
            <wp:extent cx="3657600" cy="82296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7600" cy="8229600"/>
                    </a:xfrm>
                    <a:prstGeom prst="rect">
                      <a:avLst/>
                    </a:prstGeom>
                  </pic:spPr>
                </pic:pic>
              </a:graphicData>
            </a:graphic>
          </wp:inline>
        </w:drawing>
      </w:r>
    </w:p>
    <w:p w14:paraId="7871E970" w14:textId="77777777" w:rsidR="00C87BAE" w:rsidRDefault="00C87BAE" w:rsidP="00C87BAE">
      <w:pPr>
        <w:ind w:left="720"/>
        <w:rPr>
          <w:rFonts w:ascii="Times New Roman" w:eastAsia="Times New Roman" w:hAnsi="Times New Roman" w:cs="Times New Roman"/>
          <w:b/>
        </w:rPr>
      </w:pPr>
      <w:r>
        <w:rPr>
          <w:rFonts w:ascii="Times New Roman" w:eastAsia="Times New Roman" w:hAnsi="Times New Roman" w:cs="Times New Roman"/>
          <w:b/>
        </w:rPr>
        <w:lastRenderedPageBreak/>
        <w:t xml:space="preserve">Figure 4. Synchronous Increase in Anchovy Abundance During and After Marine Heatwave </w:t>
      </w:r>
    </w:p>
    <w:p w14:paraId="61493F74" w14:textId="1D4DFC28" w:rsidR="00C87BAE" w:rsidRDefault="00C87BAE" w:rsidP="00C87BAE">
      <w:pPr>
        <w:ind w:left="720"/>
        <w:rPr>
          <w:rFonts w:ascii="Times New Roman" w:eastAsia="Times New Roman" w:hAnsi="Times New Roman" w:cs="Times New Roman"/>
        </w:rPr>
      </w:pPr>
      <w:del w:id="264" w:author="RPK" w:date="2022-03-17T09:57:00Z">
        <w:r w:rsidDel="002C4BD0">
          <w:rPr>
            <w:rFonts w:ascii="Times New Roman" w:eastAsia="Times New Roman" w:hAnsi="Times New Roman" w:cs="Times New Roman"/>
            <w:color w:val="000000"/>
          </w:rPr>
          <w:delText>The joint model captures</w:delText>
        </w:r>
      </w:del>
      <w:ins w:id="265" w:author="RPK" w:date="2022-03-17T09:57:00Z">
        <w:r w:rsidR="002C4BD0">
          <w:rPr>
            <w:rFonts w:ascii="Times New Roman" w:eastAsia="Times New Roman" w:hAnsi="Times New Roman" w:cs="Times New Roman"/>
            <w:color w:val="000000"/>
          </w:rPr>
          <w:t>Posterior estimates for</w:t>
        </w:r>
      </w:ins>
      <w:r>
        <w:rPr>
          <w:rFonts w:ascii="Times New Roman" w:eastAsia="Times New Roman" w:hAnsi="Times New Roman" w:cs="Times New Roman"/>
          <w:color w:val="000000"/>
        </w:rPr>
        <w:t xml:space="preserve"> </w:t>
      </w:r>
      <w:del w:id="266" w:author="RPK" w:date="2022-03-17T09:57:00Z">
        <w:r w:rsidDel="002C4BD0">
          <w:rPr>
            <w:rFonts w:ascii="Times New Roman" w:eastAsia="Times New Roman" w:hAnsi="Times New Roman" w:cs="Times New Roman"/>
            <w:color w:val="000000"/>
          </w:rPr>
          <w:delText xml:space="preserve">changes in </w:delText>
        </w:r>
      </w:del>
      <w:r>
        <w:rPr>
          <w:rFonts w:ascii="Times New Roman" w:eastAsia="Times New Roman" w:hAnsi="Times New Roman" w:cs="Times New Roman"/>
          <w:color w:val="000000"/>
        </w:rPr>
        <w:t>larval fish abundances (counts/10m</w:t>
      </w:r>
      <w:r>
        <w:rPr>
          <w:rFonts w:ascii="Times New Roman" w:eastAsia="Times New Roman" w:hAnsi="Times New Roman" w:cs="Times New Roman"/>
          <w:color w:val="000000"/>
          <w:vertAlign w:val="superscript"/>
        </w:rPr>
        <w:t>2</w:t>
      </w:r>
      <w:r>
        <w:rPr>
          <w:rFonts w:ascii="Times New Roman" w:eastAsia="Times New Roman" w:hAnsi="Times New Roman" w:cs="Times New Roman"/>
          <w:color w:val="000000"/>
        </w:rPr>
        <w:t>) over</w:t>
      </w:r>
      <w:ins w:id="267" w:author="RPK" w:date="2022-03-17T09:57:00Z">
        <w:r w:rsidR="002C4BD0">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time at </w:t>
      </w:r>
      <w:ins w:id="268" w:author="RPK" w:date="2022-03-17T09:57:00Z">
        <w:r w:rsidR="002C4BD0">
          <w:rPr>
            <w:rFonts w:ascii="Times New Roman" w:eastAsia="Times New Roman" w:hAnsi="Times New Roman" w:cs="Times New Roman"/>
            <w:color w:val="000000"/>
          </w:rPr>
          <w:t xml:space="preserve">each of </w:t>
        </w:r>
      </w:ins>
      <w:r>
        <w:rPr>
          <w:rFonts w:ascii="Times New Roman" w:eastAsia="Times New Roman" w:hAnsi="Times New Roman" w:cs="Times New Roman"/>
          <w:color w:val="000000"/>
        </w:rPr>
        <w:t xml:space="preserve">the four </w:t>
      </w:r>
      <w:ins w:id="269" w:author="RPK" w:date="2022-03-17T09:57:00Z">
        <w:r w:rsidR="002C4BD0">
          <w:rPr>
            <w:rFonts w:ascii="Times New Roman" w:eastAsia="Times New Roman" w:hAnsi="Times New Roman" w:cs="Times New Roman"/>
            <w:color w:val="000000"/>
          </w:rPr>
          <w:t xml:space="preserve">sampled </w:t>
        </w:r>
      </w:ins>
      <w:r>
        <w:rPr>
          <w:rFonts w:ascii="Times New Roman" w:eastAsia="Times New Roman" w:hAnsi="Times New Roman" w:cs="Times New Roman"/>
          <w:color w:val="000000"/>
        </w:rPr>
        <w:t xml:space="preserve">sites, </w:t>
      </w:r>
      <w:del w:id="270" w:author="RPK" w:date="2022-03-17T09:57:00Z">
        <w:r w:rsidDel="00653F63">
          <w:rPr>
            <w:rFonts w:ascii="Times New Roman" w:eastAsia="Times New Roman" w:hAnsi="Times New Roman" w:cs="Times New Roman"/>
            <w:color w:val="000000"/>
          </w:rPr>
          <w:delText xml:space="preserve">including </w:delText>
        </w:r>
      </w:del>
      <w:r>
        <w:rPr>
          <w:rFonts w:ascii="Times New Roman" w:eastAsia="Times New Roman" w:hAnsi="Times New Roman" w:cs="Times New Roman"/>
          <w:color w:val="000000"/>
        </w:rPr>
        <w:t>reconstructing increases in Northern Anchovy (</w:t>
      </w:r>
      <w:proofErr w:type="spellStart"/>
      <w:r>
        <w:rPr>
          <w:rFonts w:ascii="Times New Roman" w:eastAsia="Times New Roman" w:hAnsi="Times New Roman" w:cs="Times New Roman"/>
          <w:i/>
          <w:color w:val="000000"/>
        </w:rPr>
        <w:t>Engraulis</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mordax</w:t>
      </w:r>
      <w:proofErr w:type="spellEnd"/>
      <w:r>
        <w:rPr>
          <w:rFonts w:ascii="Times New Roman" w:eastAsia="Times New Roman" w:hAnsi="Times New Roman" w:cs="Times New Roman"/>
          <w:color w:val="000000"/>
        </w:rPr>
        <w:t>) [blue] during the recent Pacific Marine Heatwave and low spawning of Pacific Sardine (</w:t>
      </w:r>
      <w:proofErr w:type="spellStart"/>
      <w:r>
        <w:rPr>
          <w:rFonts w:ascii="Times New Roman" w:eastAsia="Times New Roman" w:hAnsi="Times New Roman" w:cs="Times New Roman"/>
          <w:i/>
          <w:color w:val="000000"/>
        </w:rPr>
        <w:t>Sardinops</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color w:val="000000"/>
        </w:rPr>
        <w:t>sagax</w:t>
      </w:r>
      <w:proofErr w:type="spellEnd"/>
      <w:r>
        <w:rPr>
          <w:rFonts w:ascii="Times New Roman" w:eastAsia="Times New Roman" w:hAnsi="Times New Roman" w:cs="Times New Roman"/>
          <w:color w:val="000000"/>
        </w:rPr>
        <w:t>) [red] over the past decade (</w:t>
      </w:r>
      <w:r>
        <w:rPr>
          <w:rFonts w:ascii="Times New Roman" w:eastAsia="Times New Roman" w:hAnsi="Times New Roman" w:cs="Times New Roman"/>
        </w:rPr>
        <w:t xml:space="preserve">points are means and error bars are 95% </w:t>
      </w:r>
      <w:del w:id="271" w:author="RPK" w:date="2022-03-17T09:58:00Z">
        <w:r w:rsidDel="00653F63">
          <w:rPr>
            <w:rFonts w:ascii="Times New Roman" w:eastAsia="Times New Roman" w:hAnsi="Times New Roman" w:cs="Times New Roman"/>
          </w:rPr>
          <w:delText xml:space="preserve">confidence </w:delText>
        </w:r>
      </w:del>
      <w:ins w:id="272" w:author="RPK" w:date="2022-03-17T09:58:00Z">
        <w:r w:rsidR="00653F63">
          <w:rPr>
            <w:rFonts w:ascii="Times New Roman" w:eastAsia="Times New Roman" w:hAnsi="Times New Roman" w:cs="Times New Roman"/>
          </w:rPr>
          <w:t xml:space="preserve">credible </w:t>
        </w:r>
      </w:ins>
      <w:r>
        <w:rPr>
          <w:rFonts w:ascii="Times New Roman" w:eastAsia="Times New Roman" w:hAnsi="Times New Roman" w:cs="Times New Roman"/>
        </w:rPr>
        <w:t xml:space="preserve">intervals; shaded region is during and after the MHW). SST is plotted above the </w:t>
      </w:r>
      <w:r>
        <w:rPr>
          <w:rFonts w:ascii="Times New Roman" w:eastAsia="Times New Roman" w:hAnsi="Times New Roman" w:cs="Times New Roman"/>
          <w:color w:val="000000"/>
        </w:rPr>
        <w:t>Northern Anchovy and Pacific Sardine abundances</w:t>
      </w:r>
      <w:ins w:id="273" w:author="RPK" w:date="2022-03-17T09:58:00Z">
        <w:r w:rsidR="00C01CFA">
          <w:rPr>
            <w:rFonts w:ascii="Times New Roman" w:eastAsia="Times New Roman" w:hAnsi="Times New Roman" w:cs="Times New Roman"/>
            <w:color w:val="000000"/>
          </w:rPr>
          <w:t>, for reference</w:t>
        </w:r>
      </w:ins>
      <w:r>
        <w:rPr>
          <w:rFonts w:ascii="Times New Roman" w:eastAsia="Times New Roman" w:hAnsi="Times New Roman" w:cs="Times New Roman"/>
          <w:color w:val="000000"/>
        </w:rPr>
        <w:t>.</w:t>
      </w:r>
    </w:p>
    <w:p w14:paraId="5326EA7A" w14:textId="77777777" w:rsidR="00C87BAE" w:rsidRDefault="00C87BAE" w:rsidP="00C4778A">
      <w:pPr>
        <w:spacing w:line="480" w:lineRule="auto"/>
        <w:rPr>
          <w:rFonts w:ascii="Times New Roman" w:eastAsia="Times New Roman" w:hAnsi="Times New Roman" w:cs="Times New Roman"/>
        </w:rPr>
      </w:pPr>
    </w:p>
    <w:p w14:paraId="1AE8B73D" w14:textId="77777777" w:rsidR="00BE1B3E" w:rsidRDefault="00C4778A" w:rsidP="003A7B86">
      <w:pPr>
        <w:spacing w:line="480" w:lineRule="auto"/>
        <w:ind w:firstLine="720"/>
        <w:rPr>
          <w:ins w:id="274" w:author="RPK" w:date="2022-03-17T10:00:00Z"/>
          <w:rFonts w:ascii="Times New Roman" w:eastAsia="Times New Roman" w:hAnsi="Times New Roman" w:cs="Times New Roman"/>
        </w:rPr>
      </w:pPr>
      <w:r>
        <w:rPr>
          <w:rFonts w:ascii="Times New Roman" w:eastAsia="Times New Roman" w:hAnsi="Times New Roman" w:cs="Times New Roman"/>
        </w:rPr>
        <w:t xml:space="preserve">The rise in anchovy and continued </w:t>
      </w:r>
      <w:ins w:id="275" w:author="RPK" w:date="2022-03-17T09:58:00Z">
        <w:r w:rsidR="008F1BAD">
          <w:rPr>
            <w:rFonts w:ascii="Times New Roman" w:eastAsia="Times New Roman" w:hAnsi="Times New Roman" w:cs="Times New Roman"/>
          </w:rPr>
          <w:t xml:space="preserve">low abundances of </w:t>
        </w:r>
      </w:ins>
      <w:r>
        <w:rPr>
          <w:rFonts w:ascii="Times New Roman" w:eastAsia="Times New Roman" w:hAnsi="Times New Roman" w:cs="Times New Roman"/>
        </w:rPr>
        <w:t xml:space="preserve">sardine </w:t>
      </w:r>
      <w:del w:id="276" w:author="RPK" w:date="2022-03-17T09:58:00Z">
        <w:r w:rsidDel="008F1BAD">
          <w:rPr>
            <w:rFonts w:ascii="Times New Roman" w:eastAsia="Times New Roman" w:hAnsi="Times New Roman" w:cs="Times New Roman"/>
          </w:rPr>
          <w:delText xml:space="preserve">nadir </w:delText>
        </w:r>
      </w:del>
      <w:r>
        <w:rPr>
          <w:rFonts w:ascii="Times New Roman" w:eastAsia="Times New Roman" w:hAnsi="Times New Roman" w:cs="Times New Roman"/>
        </w:rPr>
        <w:t>during the MHW is an ecological surprise. Correlative analyses between basin-scale environmental indices such as the Pacific Decadal Oscillation indicate that, for the latter half of the 20</w:t>
      </w:r>
      <w:r w:rsidRPr="007D3C07">
        <w:rPr>
          <w:rFonts w:ascii="Times New Roman" w:eastAsia="Times New Roman" w:hAnsi="Times New Roman" w:cs="Times New Roman"/>
          <w:vertAlign w:val="superscript"/>
        </w:rPr>
        <w:t>th</w:t>
      </w:r>
      <w:r>
        <w:rPr>
          <w:rFonts w:ascii="Times New Roman" w:eastAsia="Times New Roman" w:hAnsi="Times New Roman" w:cs="Times New Roman"/>
        </w:rPr>
        <w:t xml:space="preserve"> century, anchovy thrived under cooler and sardine under warmer conditions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{"citationItems":[{"id":"ITEM-1","itemData":{"DOI":"10.1126/science.1075880","ISSN":"00368075","PMID":"12522241","abstract":"In the Pacific Ocean, air and ocean temperatures, atmospheric carbon dioxide, landings of anchovies and sardines, and the productivity of coastal and open ocean ecosystems have varied over periods of about 50 years. In the mid-1970s, the Pacific changed from a cool \"anchovy regime\" to a warm \"sardine regime.\" A shift back to an anchovy regime occurred in the middle to late 1990s. These large-scale, naturally occurring variations must be taken into account when considering human-induced climate change and the management of ocean living resources.","author":[{"dropping-particle":"","family":"Chavez","given":"Francisco P.","non-dropping-particle":"","parse-names":false,"suffix":""},{"dropping-particle":"","family":"Ryan","given":"John","non-dropping-particle":"","parse-names":false,"suffix":""},{"dropping-particle":"","family":"Lluch-Cota","given":"Salvador E.","non-dropping-particle":"","parse-names":false,"suffix":""},{"dropping-particle":"","family":"Ñiquen","given":"C. Miguel","non-dropping-particle":"","parse-names":false,"suffix":""}],"container-title":"Science","id":"ITEM-1","issue":"5604","issued":{"date-parts":[["2003"]]},"page":"217-221","publisher":"American Association for the Advancement of Science","title":"Climate: From anchovies to sardines and back: Multidecadal change in the Pacific Ocean","type":"article-journal","volume":"299"},"uris":["http://www.mendeley.com/documents/?uuid=b220b885-f86f-4d63-afdc-9721c5b3df91"]}],"mendeley":{"formattedCitation":"(&lt;i&gt;10&lt;/i&gt;)","manualFormatting":" (10)","plainTextFormattedCitation":"(10)","previouslyFormattedCitation":"(&lt;i&gt;10&lt;/i&gt;)"},"properties":{"noteIndex":0},"schema":"https://github.com/citation-style-language/schema/raw/master/csl-citation.json"}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10</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However, our findings and others</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Science","id":"ITEM-2","issue":"1","issued":{"date-parts":[["2017"]]},"page":"469-493","publisher":"Annual Reviews","title":"Climate, Anchovy, and Sardine","type":"article-journal","volume":"9"},"uris":["http://www.mendeley.com/documents/?uuid=0d17d7c2-de3b-4af6-b4d6-0b26bbf201ff"]},{"id":"ITEM-3","itemData":{"DOI":"10.1111/gcb.15415","ISSN":"13652486","PMID":"33107157","abstract":"The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Biology","id":"ITEM-3","issue":"3","issued":{"date-parts":[["2021"]]},"page":"506-520","publisher":"Wiley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ecosystems","type":"article-journal","volume":"27"},"uris":["http://www.mendeley.com/documents/?uuid=3e0d9637-ad6c-4509-b96b-f36f7612f79d"]},{"id":"ITEM-4","itemData":{"DOI":"10.1029/2012GL052140","ISSN":"00948276","abstract":"Pacific sardines (Sardinops sagax) fluctuate widely in abundance over interannual to multidecadal time scales. For Pacific sardines, there have been repeated attempts to link fluctuations in biomass to indices of climatic variability, such as the Pacific Decadal Oscillation (PDO). Correlations between the PDO with periods of 40-76 years, and sardine biomass with periods of 40-70 years, have been inferred using 90-year time series (e.g. 1920-2010). The inferred correlations cannot be tested because the long-period fluctuations are outside the observation window that can be analysed statistically, i.e. the period (40-76 years) is greater than half the length of the series (45 years). To date, there has been no attempt to test the relationship between lowfrequency fluctuations of sardine biomass and the PDO using longer paleoclimatic time series proxies for sardine biomass and the PDO. Here we use a 370-year record of paleoclimatic proxies to show that fluctuations in sardine biomass off California are not related to the PDO, despite the appearance of correlation in the 90-year record from 1920 to the present day. © 2012. American Geophysical Union.","author":[{"dropping-particle":"","family":"McClatchie","given":"Sam","non-dropping-particle":"","parse-names":false,"suffix":""}],"container-title":"Geophysical Research Letters","id":"ITEM-4","issue":"13","issued":{"date-parts":[["2012"]]},"publisher":"Wiley Online Library","title":"Sardine biomass is poorly correlated with the Pacific Decadal Oscillation off California","type":"article-journal","volume":"39"},"uris":["http://www.mendeley.com/documents/?uuid=13dbdb0d-fc21-4d0c-aafa-a81afaefbbed"]}],"mendeley":{"formattedCitation":"(&lt;i&gt;5&lt;/i&gt;, &lt;i&gt;9&lt;/i&gt;, &lt;i&gt;41&lt;/i&gt;, &lt;i&gt;50&lt;/i&gt;)","manualFormatting":" (5, 9, 38, 47)","plainTextFormattedCitation":"(5, 9, 41, 50)","previouslyFormattedCitation":"(&lt;i&gt;5&lt;/i&gt;, &lt;i&gt;9&lt;/i&gt;, &lt;i&gt;41&lt;/i&gt;, &lt;i&gt;50&lt;/i&gt;)"},"properties":{"noteIndex":0},"schema":"https://github.com/citation-style-language/schema/raw/master/csl-citation.json"}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9</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38</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47</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suggest that the mechanisms that govern the population dynamics of these species are not a mere function of temperature, but rather are likely driven by factors such as prey assemblages and availability that affect recruitment abundance</w:t>
      </w:r>
      <w:r w:rsidR="001E1E0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years","type":"article-journal","volume":"28"},"uris":["http://www.mendeley.com/documents/?uuid=2bb9ea45-aee2-4422-b020-a124d9ef3e51"]}],"mendeley":{"formattedCitation":"(&lt;i&gt;20&lt;/i&gt;)","manualFormatting":" (20)","plainTextFormattedCitation":"(20)","previouslyFormattedCitation":"(&lt;i&gt;20&lt;/i&gt;)"},"properties":{"noteIndex":0},"schema":"https://github.com/citation-style-language/schema/raw/master/csl-citation.json"}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9ED3617" w14:textId="314E10D6" w:rsidR="001E1E01" w:rsidDel="003A7B86" w:rsidRDefault="003A7B86" w:rsidP="00C4778A">
      <w:pPr>
        <w:spacing w:line="480" w:lineRule="auto"/>
        <w:ind w:firstLine="720"/>
        <w:rPr>
          <w:del w:id="277" w:author="RPK" w:date="2022-03-17T09:59:00Z"/>
          <w:rFonts w:ascii="Times New Roman" w:eastAsia="Times New Roman" w:hAnsi="Times New Roman" w:cs="Times New Roman"/>
        </w:rPr>
      </w:pPr>
      <w:ins w:id="278" w:author="RPK" w:date="2022-03-17T10:00:00Z">
        <w:r>
          <w:rPr>
            <w:rFonts w:ascii="Times New Roman" w:eastAsia="Times New Roman" w:hAnsi="Times New Roman" w:cs="Times New Roman"/>
          </w:rPr>
          <w:t xml:space="preserve">Further </w:t>
        </w:r>
      </w:ins>
    </w:p>
    <w:p w14:paraId="47E36F62" w14:textId="043733BF" w:rsidR="00C4778A" w:rsidRDefault="00C4778A" w:rsidP="00BE1B3E">
      <w:pPr>
        <w:spacing w:line="480" w:lineRule="auto"/>
        <w:ind w:firstLine="720"/>
        <w:rPr>
          <w:rFonts w:ascii="Times New Roman" w:eastAsia="Times New Roman" w:hAnsi="Times New Roman" w:cs="Times New Roman"/>
        </w:rPr>
      </w:pPr>
      <w:del w:id="279" w:author="RPK" w:date="2022-03-17T09:59:00Z">
        <w:r w:rsidDel="003A7B86">
          <w:rPr>
            <w:rFonts w:ascii="Times New Roman" w:eastAsia="Times New Roman" w:hAnsi="Times New Roman" w:cs="Times New Roman"/>
          </w:rPr>
          <w:delText xml:space="preserve">Thus we highlight the need for improving </w:delText>
        </w:r>
      </w:del>
      <w:ins w:id="280" w:author="RPK" w:date="2022-03-17T10:00:00Z">
        <w:r w:rsidR="003A7B86">
          <w:rPr>
            <w:rFonts w:ascii="Times New Roman" w:eastAsia="Times New Roman" w:hAnsi="Times New Roman" w:cs="Times New Roman"/>
          </w:rPr>
          <w:t>i</w:t>
        </w:r>
      </w:ins>
      <w:ins w:id="281" w:author="RPK" w:date="2022-03-17T09:59:00Z">
        <w:r w:rsidR="003A7B86">
          <w:rPr>
            <w:rFonts w:ascii="Times New Roman" w:eastAsia="Times New Roman" w:hAnsi="Times New Roman" w:cs="Times New Roman"/>
          </w:rPr>
          <w:t xml:space="preserve">mproving </w:t>
        </w:r>
      </w:ins>
      <w:r>
        <w:rPr>
          <w:rFonts w:ascii="Times New Roman" w:eastAsia="Times New Roman" w:hAnsi="Times New Roman" w:cs="Times New Roman"/>
        </w:rPr>
        <w:t xml:space="preserve">our mechanistic understanding of </w:t>
      </w:r>
      <w:del w:id="282" w:author="RPK" w:date="2022-03-17T10:00:00Z">
        <w:r w:rsidDel="003A7B86">
          <w:rPr>
            <w:rFonts w:ascii="Times New Roman" w:eastAsia="Times New Roman" w:hAnsi="Times New Roman" w:cs="Times New Roman"/>
          </w:rPr>
          <w:delText xml:space="preserve">the drivers in </w:delText>
        </w:r>
      </w:del>
      <w:del w:id="283" w:author="RPK" w:date="2022-03-17T09:59:00Z">
        <w:r w:rsidDel="003A7B86">
          <w:rPr>
            <w:rFonts w:ascii="Times New Roman" w:eastAsia="Times New Roman" w:hAnsi="Times New Roman" w:cs="Times New Roman"/>
          </w:rPr>
          <w:delText xml:space="preserve">ichthyoplankton </w:delText>
        </w:r>
      </w:del>
      <w:del w:id="284" w:author="RPK" w:date="2022-03-17T10:00:00Z">
        <w:r w:rsidDel="003A7B86">
          <w:rPr>
            <w:rFonts w:ascii="Times New Roman" w:eastAsia="Times New Roman" w:hAnsi="Times New Roman" w:cs="Times New Roman"/>
          </w:rPr>
          <w:delText>communities as opposed to correlative observational studies</w:delText>
        </w:r>
        <w:r w:rsidR="001E1E01" w:rsidDel="003A7B86">
          <w:rPr>
            <w:rFonts w:ascii="Times New Roman" w:eastAsia="Times New Roman" w:hAnsi="Times New Roman" w:cs="Times New Roman"/>
          </w:rPr>
          <w:delText xml:space="preserve">, </w:delText>
        </w:r>
        <w:r w:rsidDel="003A7B86">
          <w:rPr>
            <w:rFonts w:ascii="Times New Roman" w:eastAsia="Times New Roman" w:hAnsi="Times New Roman" w:cs="Times New Roman"/>
          </w:rPr>
          <w:delText>as conducted here, to</w:delText>
        </w:r>
      </w:del>
      <w:ins w:id="285" w:author="RPK" w:date="2022-03-17T10:00:00Z">
        <w:r w:rsidR="003A7B86">
          <w:rPr>
            <w:rFonts w:ascii="Times New Roman" w:eastAsia="Times New Roman" w:hAnsi="Times New Roman" w:cs="Times New Roman"/>
          </w:rPr>
          <w:t>fish communities will</w:t>
        </w:r>
      </w:ins>
      <w:r>
        <w:rPr>
          <w:rFonts w:ascii="Times New Roman" w:eastAsia="Times New Roman" w:hAnsi="Times New Roman" w:cs="Times New Roman"/>
        </w:rPr>
        <w:t xml:space="preserve"> better inform ecological predictions in the face of climate change</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 xml:space="preserve">ADDIN CSL_CITATION {"citationItems":[{"id":"ITEM-1","itemData":{"DOI":"10.1126/science.aaa1605","ISSN":"10959203","PMID":"26045435","abstract":"Warming of the oceans and consequent loss of dissolved oxygen (O&lt;inf&gt;2&lt;/inf&gt;) will alter marine ecosystems, but a mechanistic framework to predict the impact of multiple stressors on viable habitat is lacking. Here, we integrate physiological, climatic, and biogeographic data to calibrate and then map a key metabolic index-the ratio of O&lt;inf&gt;2&lt;/inf&gt; supply to resting metabolic O&lt;inf&gt;2&lt;/inf&gt; demand-across geographic ranges of several marine ectotherms. These species differ in thermal and hypoxic tolerances, but their contemporary distributions are all bounded at the equatorward edge by a minimum metabolic index of </w:instrText>
      </w:r>
      <w:r w:rsidR="00C87BAE">
        <w:rPr>
          <w:rFonts w:ascii="Cambria Math" w:eastAsia="Times New Roman" w:hAnsi="Cambria Math" w:cs="Cambria Math"/>
        </w:rPr>
        <w:instrText>∼</w:instrText>
      </w:r>
      <w:r w:rsidR="00C87BAE">
        <w:rPr>
          <w:rFonts w:ascii="Times New Roman" w:eastAsia="Times New Roman" w:hAnsi="Times New Roman" w:cs="Times New Roman"/>
        </w:rPr>
        <w:instrText xml:space="preserve">2 to 5, indicative of a critical energetic requirement for organismal activity. The combined effects of warming and O&lt;inf&gt;2&lt;/inf&gt; loss this century are projected to reduce the upper ocean's metabolic index by </w:instrText>
      </w:r>
      <w:r w:rsidR="00C87BAE">
        <w:rPr>
          <w:rFonts w:ascii="Cambria Math" w:eastAsia="Times New Roman" w:hAnsi="Cambria Math" w:cs="Cambria Math"/>
        </w:rPr>
        <w:instrText>∼</w:instrText>
      </w:r>
      <w:r w:rsidR="00C87BAE">
        <w:rPr>
          <w:rFonts w:ascii="Times New Roman" w:eastAsia="Times New Roman" w:hAnsi="Times New Roman" w:cs="Times New Roman"/>
        </w:rPr>
        <w:instrText xml:space="preserve">20% globally and by </w:instrText>
      </w:r>
      <w:r w:rsidR="00C87BAE">
        <w:rPr>
          <w:rFonts w:ascii="Cambria Math" w:eastAsia="Times New Roman" w:hAnsi="Cambria Math" w:cs="Cambria Math"/>
        </w:rPr>
        <w:instrText>∼</w:instrText>
      </w:r>
      <w:r w:rsidR="00C87BAE">
        <w:rPr>
          <w:rFonts w:ascii="Times New Roman" w:eastAsia="Times New Roman" w:hAnsi="Times New Roman" w:cs="Times New Roman"/>
        </w:rPr>
        <w:instrText>50% in northern high-latitude regions, forcing poleward and vertical contraction of metabolically viable habitats and species ranges.","author":[{"dropping-particle":"","family":"Deutsch","given":"Curtis","non-dropping-particle":"","parse-names":false,"suffix":""},{"dropping-particle":"","family":"Ferrel","given":"Aaron","non-dropping-particle":"","parse-names":false,"suffix":""},{"dropping-particle":"","family":"Seibel","given":"Brad","non-dropping-particle":"","parse-names":false,"suffix":""},{"dropping-particle":"","family":"Pörtner","given":"Hans Otto","non-dropping-particle":"","parse-names":false,"suffix":""},{"dropping-particle":"","family":"Huey","given":"Raymond B.","non-dropping-particle":"","parse-names":false,"suffix":""}],"container-title":"Science","id":"ITEM-1","issue":"6239","issued":{"date-parts":[["2015","6","5"]]},"language":"en","page":"1132-1135","publisher":"American Association for the Advancement of Science","title":"Climate change tightens a metabolic constraint on marine habitats","type":"article-journal","volume":"348"},"uris":["http://www.mendeley.com/documents/?uuid=f0b50212-2d2c-44c2-a23d-bec62564c171"]}],"mendeley":{"formattedCitation":"(&lt;i&gt;51&lt;/i&gt;)","manualFormatting":" (48)","plainTextFormattedCitation":"(51)","previouslyFormattedCitation":"(&lt;i&gt;51&lt;/i&gt;)"},"properties":{"noteIndex":0},"schema":"https://github.com/citation-style-language/schema/raw/master/csl-citation.json"}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48</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As we demonstrate, a combination of metabarcoding and visual surveys can characterize species</w:t>
      </w:r>
      <w:r w:rsidR="001E1E01">
        <w:rPr>
          <w:rFonts w:ascii="Times New Roman" w:eastAsia="Times New Roman" w:hAnsi="Times New Roman" w:cs="Times New Roman"/>
        </w:rPr>
        <w:t xml:space="preserve"> across trophic levels</w:t>
      </w:r>
      <w:r w:rsidR="001E1E01">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{"citationItems":[{"id":"ITEM-1","itemData":{"DOI":"10.1016/j.pocean.2015.01.012","ISSN":"00796611","abstract":"We describe and document an end-to-end model of anchovy and sardine population dynamics in the California Current as a proof of principle that such coupled models can be developed and implemented. The end-to-end model is 3-dimensional, time-varying, and multispecies, and consists of four coupled submodels: hydrodynamics, Eulerian nutrient-phytoplankton-zooplankton (NPZ), an individual-based full life cycle anchovy and sardine submodel, and an agent-based fishing fleet submodel. A predator roughly mimicking albacore was included as individuals that consumed anchovy and sardine. All submodels were coded within the ROMS open-source community model, and used the same resolution spatial grid and were all solved simultaneously to allow for possible feedbacks among the submodels. We used a super-individual approach and solved the coupled models on a distributed memory parallel computer, both of which created challenging but resolvable bookkeeping challenges. The anchovy and sardine growth, mortality, reproduction, and movement, and the fishing fleet submodel, were each calibrated using simplified grids before being inserted into the full end-to-end model. An historical simulation of 1959-2008 was performed, and the latter 45. years analyzed. Sea surface height (SSH) and sea surface temperature (SST) for the historical simulation showed strong horizontal gradients and multi-year scale temporal oscillations related to various climate indices (PDO, NPGO), and both showed responses to ENSO variability. Simulated total phytoplankton was lower during strong El Nino events and higher for the strong 1999 La Nina event. The three zooplankton groups generally corresponded to the spatial and temporal variation in simulated total phytoplankton. Simulated biomasses of anchovy and sardine were within the historical range of observed biomasses but predicted biomasses showed much less inter-annual variation. Anomalies of annual biomasses of anchovy and sardine showed a switch in the mid-1990s from anchovy to sardine dominance. Simulated averaged weights- and lengths-at-age did not vary much across decades, and movement patterns showed anchovy located close to the coast while sardine were more dispersed and farther offshore. Albacore predation on anchovy and sardine was concentrated near the coast in two pockets near the Monterey Bay area and equatorward of Cape Mendocino. Predation mortality from fishing boats was concentrated where sardine age-1 and older individuals were lo…","author":[{"dropping-particle":"","family":"Rose","given":"Kenneth A.","non-dropping-particle":"","parse-names":false,"suffix":""},{"dropping-particle":"","family":"Fiechter","given":"Jerome","non-dropping-particle":"","parse-names":false,"suffix":""},{"dropping-particle":"","family":"Curchitser","given":"Enrique N.","non-dropping-particle":"","parse-names":false,"suffix":""},{"dropping-particle":"","family":"Hedstrom","given":"Kate","non-dropping-particle":"","parse-names":false,"suffix":""},{"dropping-particle":"","family":"Bernal","given":"Miguel","non-dropping-particle":"","parse-names":false,"suffix":""},{"dropping-particle":"","family":"Creekmore","given":"Sean","non-dropping-particle":"","parse-names":false,"suffix":""},{"dropping-particle":"","family":"Haynie","given":"Alan","non-dropping-particle":"","parse-names":false,"suffix":""},{"dropping-particle":"","family":"Ito","given":"Shin ichi","non-dropping-particle":"","parse-names":false,"suffix":""},{"dropping-particle":"","family":"Lluch-Cota","given":"Salvador","non-dropping-particle":"","parse-names":false,"suffix":""},{"dropping-particle":"","family":"Megrey","given":"Bernard A.","non-dropping-particle":"","parse-names":false,"suffix":""},{"dropping-particle":"","family":"Edwards","given":"Chris A.","non-dropping-particle":"","parse-names":false,"suffix":""},{"dropping-particle":"","family":"Checkley","given":"Dave","non-dropping-particle":"","parse-names":false,"suffix":""},{"dropping-particle":"","family":"Koslow","given":"Tony","non-dropping-particle":"","parse-names":false,"suffix":""},{"dropping-particle":"","family":"McClatchie","given":"Sam","non-dropping-particle":"","parse-names":false,"suffix":""},{"dropping-particle":"","family":"Werner","given":"Francisco","non-dropping-particle":"","parse-names":false,"suffix":""},{"dropping-particle":"","family":"MacCall","given":"Alec","non-dropping-particle":"","parse-names":false,"suffix":""},{"dropping-particle":"","family":"Agostini","given":"Vera","non-dropping-particle":"","parse-names":false,"suffix":""}],"container-title":"Progress in Oceanography","id":"ITEM-1","issued":{"date-parts":[["2015"]]},"page":"348-380","publisher":"Elsevier","title":"Demonstration of a fully-coupled end-to-end model for small pelagic fish using sardine and anchovy in the California Current","type":"article-journal","volume":"138"},"uris":["http://www.mendeley.com/documents/?uuid=05eaf570-35be-45a5-be0d-34aaa6843278"]}],"mendeley":{"formattedCitation":"(&lt;i&gt;52&lt;/i&gt;)","manualFormatting":" (49)","plainTextFormattedCitation":"(52)","previouslyFormattedCitation":"(&lt;i&gt;52&lt;/i&gt;)"},"properties":{"noteIndex":0},"schema":"https://github.com/citation-style-language/schema/raw/master/csl-citation.json"}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49</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ins w:id="286" w:author="RPK" w:date="2022-03-17T10:01:00Z">
        <w:r w:rsidR="00BE1B3E">
          <w:rPr>
            <w:rFonts w:ascii="Times New Roman" w:eastAsia="Times New Roman" w:hAnsi="Times New Roman" w:cs="Times New Roman"/>
          </w:rPr>
          <w:t xml:space="preserve"> and reveal ecological mechanisms</w:t>
        </w:r>
      </w:ins>
      <w:r w:rsidR="001E1E01">
        <w:rPr>
          <w:rFonts w:ascii="Times New Roman" w:eastAsia="Times New Roman" w:hAnsi="Times New Roman" w:cs="Times New Roman"/>
        </w:rPr>
        <w:t xml:space="preserve">. </w:t>
      </w:r>
      <w:ins w:id="287" w:author="RPK" w:date="2022-03-17T10:01:00Z">
        <w:r w:rsidR="00EF68CF">
          <w:rPr>
            <w:rFonts w:ascii="Times New Roman" w:eastAsia="Times New Roman" w:hAnsi="Times New Roman" w:cs="Times New Roman"/>
          </w:rPr>
          <w:t>For example, f</w:t>
        </w:r>
      </w:ins>
      <w:del w:id="288" w:author="RPK" w:date="2022-03-17T10:01:00Z">
        <w:r w:rsidR="001E1E01" w:rsidDel="00EF68CF">
          <w:rPr>
            <w:rFonts w:ascii="Times New Roman" w:eastAsia="Times New Roman" w:hAnsi="Times New Roman" w:cs="Times New Roman"/>
          </w:rPr>
          <w:delText>F</w:delText>
        </w:r>
      </w:del>
      <w:r w:rsidR="001E1E01">
        <w:rPr>
          <w:rFonts w:ascii="Times New Roman" w:eastAsia="Times New Roman" w:hAnsi="Times New Roman" w:cs="Times New Roman"/>
        </w:rPr>
        <w:t>uture applications of metabarcoding to reveal both zooplankton and ichthyoplankton community assemblage dynamics in conjunction with targeted gut content metabarcoding and stable isotope analyses</w:t>
      </w:r>
      <w:r>
        <w:rPr>
          <w:rFonts w:ascii="Times New Roman" w:eastAsia="Times New Roman" w:hAnsi="Times New Roman" w:cs="Times New Roman"/>
        </w:rPr>
        <w:t xml:space="preserve"> could ultimately be used to better explain mechanisms affecting recruitment of fishes</w:t>
      </w:r>
      <w:r w:rsidR="001E1E01">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management","type":"article-journal","volume":"77"},"uris":["http://www.mendeley.com/documents/?uuid=a1892ff3-2356-47e5-9ccb-20107e85a060"]},{"id":"ITEM-2","itemData":{"DOI":"10.1038/s41598-021-86731-z","ISSN":"20452322","PMID":"33790382","abstract":"Zooplankton community inventories are the basis of fisheries management for containing fish larvae and their preys; however, the visual identification of early-stage larvae (the “missing biomass”) is difficult and laborious. Here, eDNA metabarcoding was employed to detect zooplankton species of interest for fisheries from open and coastal waters. High-Throughput sequencing (HTS) from environmental samples using small water volumes has been proposed to detect species of interest whose DNA is the most abundant. We analyzed 6-L water samples taken from subtropical and tropical waters using Cytochrome oxidase I (COI) gene as metabarcode. In the open ocean, several commercial fish larvae and invertebrate species important in fish diet were found from metabarcodes and confirmed from individual barcoding. Comparing Atlantic, Mediterranean, Red Sea, and Pacific samples we found a lower taxonomic depth of OTU assignments in samples from tropical waters than in those from temperate ones, suggesting large gaps in reference databases for those areas; thus a higher effort of zooplankton barcoding in tropical oceans is highly recommended. This and similar simplified sampling protocols could be applied in early detection of species important for fisheries.","author":[{"dropping-particle":"","family":"Garcia-Vazquez","given":"Eva","non-dropping-particle":"","parse-names":false,"suffix":""},{"dropping-particle":"","family":"Georges","given":"Oriane","non-dropping-particle":"","parse-names":false,"suffix":""},{"dropping-particle":"","family":"Fernandez","given":"Sara","non-dropping-particle":"","parse-names":false,"suffix":""},{"dropping-particle":"","family":"Ardura","given":"Alba","non-dropping-particle":"","parse-names":false,"suffix":""}],"container-title":"Scientific Reports","id":"ITEM-2","issue":"1","issued":{"date-parts":[["2021"]]},"page":"1-13","publisher":"Nature Publishing Group","title":"eDNA metabarcoding of small plankton samples to detect fish larvae and their preys from Atlantic and Pacific waters","type":"article-journal","volume":"11"},"uris":["http://www.mendeley.com/documents/?uuid=b1cc5edb-cac0-431a-ba7c-66489d74c7a7"]},{"id":"ITEM-3","itemData":{"DOI":"10.1371/journal.pone.0235159","ISSN":"19326203","PMID":"32584911","abstract":"Within the southern California Current ecosystem there are two well-documented breaks in marine community structure at Point Conception and Punta Eugenia. We explored the presence of similar breaks in a diverse zooplankton community through metabarcoding of mixed net tow tissue samples collected during an expedition from Monterey to Baja California in February of 2012. We recovered a high diversity of species as well as patterns of species presence that align with their previously documented ranges in this region. We found a clear break at Punta Eugenia in overall zooplankton community structure, while Point Conception was weakly linked to changes in community structure. We analyzed this dataset through two parallel bioinformatic pipelines to examine the robustness of these results. Our overall conclusions were consistent across both pipelines, however there were differences in species detection. This study illustrates the utility of metabarcoding analysis on mixed tissue samples for recovering known patterns of diversity, as well as allowing elucidation of broad patterns of community differentiation across many groups of organisms.","author":[{"dropping-particle":"","family":"Pitz","given":"Kathleen J.","non-dropping-particle":"","parse-names":false,"suffix":""},{"dropping-particle":"","family":"Guo","given":"Jinchen","non-dropping-particle":"","parse-names":false,"suffix":""},{"dropping-particle":"","family":"Johnson","given":"Shannon B.","non-dropping-particle":"","parse-names":false,"suffix":""},{"dropping-particle":"","family":"Campbell","given":"Tracy L.","non-dropping-particle":"","parse-names":false,"suffix":""},{"dropping-particle":"","family":"Zhang","given":"Haibin","non-dropping-particle":"","parse-names":false,"suffix":""},{"dropping-particle":"","family":"Vrijenhoek","given":"Robert C.","non-dropping-particle":"","parse-names":false,"suffix":""},{"dropping-particle":"","family":"Chavez","given":"Francisco P.","non-dropping-particle":"","parse-names":false,"suffix":""},{"dropping-particle":"","family":"Geller","given":"Jonathan","non-dropping-particle":"","parse-names":false,"suffix":""}],"container-title":"PLoS ONE","id":"ITEM-3","issue":"6","issued":{"date-parts":[["2020"]]},"page":"e0235159","publisher":"Public Library of Science San Francisco, CA USA","title":"Zooplankton biogeographic boundaries in the California Current System as determined from metabarcoding","type":"article-journal","volume":"15"},"uris":["http://www.mendeley.com/documents/?uuid=6f1e8de0-c141-4c88-aba2-d2aac0832121"]},{"id":"ITEM-4","itemData":{"DOI":"10.1111/gcb.15415","ISSN":"13652486","PMID":"33107157","abstract":"The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Biology","id":"ITEM-4","issue":"3","issued":{"date-parts":[["2021"]]},"page":"506-520","publisher":"Wiley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ecosystems","type":"article-journal","volume":"27"},"uris":["http://www.mendeley.com/documents/?uuid=3e0d9637-ad6c-4509-b96b-f36f7612f79d"]},{"id":"ITEM-5","itemData":{"DOI":"10.1111/mec.15944","ISSN":"1365294X","PMID":"33949023","abstract":"The Amazon basin holds the world's largest freshwater fish diversity. Information on the intensity and timing of reproductive ecology of Amazonian fish is scant. We use a metabarcoding method by capture using a single probe to quantify species-level ichthyoplankton dynamics. We sampled the Marañón and the Ucayali rivers in Peru monthly for 2 years. We identified 97 species that spawned mainly during the flood start, the flood end or the receding periods, although some species had spawning activity in more than one period. This information was new for 40 of the species in the Amazon basin and 80 species in Peru. Most species ceased spawning for a month during a strong hydrological anomaly in January 2016, demonstrating the rapidity with which they react to environmental modifications during the breeding season. We also document another unreported event in the Amazon basin, the inverse phenology of species belonging to one genus (Triportheus). Overall larval flow in the Marañón was more than twice that of the Ucayali, including for most commercial species (between two and 20 times higher), whereas the Ucayali accounts for ~80% of the fisheries landings in the region. Our results are discussed in the light of the main anthropogenic threats to fishes, hydropower dam construction and the Hidrovía Amazónica, and should serve as a pre-impact baseline.","author":[{"dropping-particle":"","family":"Mariac","given":"Cédric","non-dropping-particle":"","parse-names":false,"suffix":""},{"dropping-particle":"","family":"Renno","given":"Jean François","non-dropping-particle":"","parse-names":false,"suffix":""},{"dropping-particle":"","family":"Carmen","given":"G.","non-dropping-particle":"","parse-names":false,"suffix":""},{"dropping-particle":"","family":"Vigouroux","given":"Yves","non-dropping-particle":"","parse-names":false,"suffix":""},{"dropping-particle":"","family":"Mejia","given":"Eduardo","non-dropping-particle":"","parse-names":false,"suffix":""},{"dropping-particle":"","family":"Angulo","given":"Carlos","non-dropping-particle":"","parse-names":false,"suffix":""},{"dropping-particle":"","family":"Castro Ruiz","given":"Diana","non-dropping-particle":"","parse-names":false,"suffix":""},{"dropping-particle":"","family":"Estivals","given":"Guillain","non-dropping-particle":"","parse-names":false,"suffix":""},{"dropping-particle":"","family":"Nolorbe","given":"Christian","non-dropping-particle":"","parse-names":false,"suffix":""},{"dropping-particle":"","family":"García Vasquez","given":"Aurea","non-dropping-particle":"","parse-names":false,"suffix":""},{"dropping-particle":"","family":"Nuñez","given":"Jesus","non-dropping-particle":"","parse-names":false,"suffix":""},{"dropping-particle":"","family":"Cochonneau","given":"Gérard","non-dropping-particle":"","parse-names":false,"suffix":""},{"dropping-particle":"","family":"Flores","given":"Mayra","non-dropping-particle":"","parse-names":false,"suffix":""},{"dropping-particle":"","family":"Alvarado","given":"Jhon","non-dropping-particle":"","parse-names":false,"suffix":""},{"dropping-particle":"","family":"Vertiz","given":"José","non-dropping-particle":"","parse-names":false,"suffix":""},{"dropping-particle":"","family":"Chota-Macuyama","given":"Werner","non-dropping-particle":"","parse-names":false,"suffix":""},{"dropping-particle":"","family":"Sánchez","given":"Homero","non-dropping-particle":"","parse-names":false,"suffix":""},{"dropping-particle":"","family":"Miranda","given":"Guido","non-dropping-particle":"","parse-names":false,"suffix":""},{"dropping-particle":"","family":"Duponchelle","given":"Fabrice","non-dropping-particle":"","parse-names":false,"suffix":""}],"container-title":"Molecular Ecology","id":"ITEM-5","issued":{"date-parts":[["2021"]]},"publisher":"Wiley Online Library","title":"Species-level ichthyoplankton dynamics for 97 fishes in two major river basins of the Amazon using quantitative metabarcoding","type":"article-journal"},"uris":["http://www.mendeley.com/documents/?uuid=f9b0d262-c904-4855-a1bd-85a9c27d5790"]},{"id":"ITEM-6","itemData":{"DOI":"10.1002/ece3.4934","ISSN":"20457758","abstract":"The application of high-throughput sequencing to retrieve multi-taxon DNA from different substrates such as water, soil, and stomach contents has enabled species identification without prior knowledge of taxon compositions. Here we used three minibarcodes designed to target mitochondrial COI in plankton, 16S in fish, and 16S in crustaceans, to compare ethanol- and tissue-derived DNA extraction methodologies for metabarcoding. The stomach contents of pygmy devilrays (Mobula kuhlii cf. eregoodootenkee) were used to test whether ethanol-derived DNA would provide a suitable substrate for metabarcoding. The DNA barcoding assays indicated that tissue-derived operational taxonomic units (OTUs) were greater compared to those from extractions performed directly on the ethanol preservative. Tissue-derived DNA extraction is therefore recommended for broader taxonomic coverage. Metabarcoding applications should consider including the following: (i) multiple barcodes, both taxon specific (e.g., 12S or 16S) and more universal (e.g., COI or 18S) to overcome bias and taxon misidentification and (ii) PCR inhibitor removal steps that will likely enhance amplification yields. However, where tissue is limited or no longer available, but the ethanol-preservative medium is still available, metabarcoding directly from ethanol does recover the majority of common OTUs, suggesting the ethanol-retrieval method could be applicable for dietary studies. Metabarcoding directly from preservative ethanol may also be useful where tissue samples are limited or highly valued; bulk samples are collected, such as for rapid species inventories; or mixed-voucher sampling is conducted (e.g., for plankton, insects, and crustaceans).","author":[{"dropping-particle":"","family":"Barbato","given":"Matteo","non-dropping-particle":"","parse-names":false,"suffix":""},{"dropping-particle":"","family":"Kovacs","given":"Toby","non-dropping-particle":"","parse-names":false,"suffix":""},{"dropping-particle":"","family":"Coleman","given":"Melinda A.","non-dropping-particle":"","parse-names":false,"suffix":""},{"dropping-particle":"","family":"Broadhurst","given":"Matt K.","non-dropping-particle":"","parse-names":false,"suffix":""},{"dropping-particle":"","family":"Bruyn","given":"Mark","non-dropping-particle":"de","parse-names":false,"suffix":""}],"container-title":"Ecology and Evolution","id":"ITEM-6","issue":"5","issued":{"date-parts":[["2019"]]},"page":"2678-2687","publisher":"Wiley Online Library","title":"Metabarcoding for stomach-content analyses of Pygmy devil ray (Mobula kuhlii cf. eregoodootenkee): Comparing tissue and ethanol preservative-derived DNA","type":"article-journal","volume":"9"},"uris":["http://www.mendeley.com/documents/?uuid=a2ac5de7-3bdc-49e1-a0b5-6f793c8bed73"]},{"id":"ITEM-7","itemData":{"DOI":"10.1016/j.ecolind.2019.01.014","ISSN":"1470160X","abstract":"Aquatic macroinvertebrate communities are often used to assess the ecological integrity of streams. However, conventional methods involving morphometric identification of macroinvertebrates are usually costly and time-consuming. Here we compare stream macroinvertebrate community metrics based on conventional morphometrics vs. non-destructive DNA metabarcoding from storage ethanol to assess forest management impacts on headwater streams across a gradient of intensively managed forest catchments in eastern Canada. The two approaches demonstrated substantial congruence in the detection of taxa (81% and 69% at the family and genus level, respectively) and in the characterization of community composition and richness. However, DNA metabarcoding from preservative ethanol identified significantly fewer genera (3.3 on average, 15.9%) and families (2.0, 11.5%) than conventional morphometrics. Taxa missed by metabarcoding of storage ethanol were typically those low in proportional mass or poorly represented in the CO1 reference database. This led to some differences in the explanatory variables identified as being related to macroinvertebrate metrics, which could have implications on conclusions and management actions that might result therefrom. For example, the negative relationships between richness and reach-scale variables associated with forest management intensity were weaker when richness was based on metabarcoding as compared to conventional morphometrics. Discriminatory power was greater when data at the genus level were used. The congruence between functional feeding group results derived from morphometric (based on relative abundance) vs. metabarcoding (based on relative frequency and read abundance) identifications was group specific (r = 0.16–0.63), but low overall. We conclude that DNA metabarcoding of storage ethanol provides a promising approach for characterizing stream macroinvertebrate communities, but that its full deployment in biomonitoring projects requires developing more complete reference libraries and enhancing the sensitivity for detecting taxa with low sample biomass.","author":[{"dropping-particle":"","family":"Erdozain","given":"Maitane","non-dropping-particle":"","parse-names":false,"suffix":""},{"dropping-particle":"","family":"Thompson","given":"Dean G.","non-dropping-particle":"","parse-names":false,"suffix":""},{"dropping-particle":"","family":"Porter","given":"Teresita M.","non-dropping-particle":"","parse-names":false,"suffix":""},{"dropping-particle":"","family":"Kidd","given":"Karen A.","non-dropping-particle":"","parse-names":false,"suffix":""},{"dropping-particle":"","family":"Kreutzweiser","given":"David P.","non-dropping-particle":"","parse-names":false,"suffix":""},{"dropping-particle":"","family":"Sibley","given":"Paul K.","non-dropping-particle":"","parse-names":false,"suffix":""},{"dropping-particle":"","family":"Swystun","given":"Tom","non-dropping-particle":"","parse-names":false,"suffix":""},{"dropping-particle":"","family":"Chartrand","given":"Derek","non-dropping-particle":"","parse-names":false,"suffix":""},{"dropping-particle":"","family":"Hajibabaei","given":"Mehrdad","non-dropping-particle":"","parse-names":false,"suffix":""}],"container-title":"Ecological Indicators","id":"ITEM-7","issued":{"date-parts":[["2019"]]},"page":"173-184","publisher":"Elsevier","title":"Metabarcoding of storage ethanol vs. conventional morphometric identification in relation to the use of stream macroinvertebrates as ecological indicators in forest management","type":"article-journal","volume":"101"},"uris":["http://www.mendeley.com/documents/?uuid=6b54f714-8871-4842-bb65-2fb1a981f4e0"]}],"mendeley":{"formattedCitation":"(&lt;i&gt;5&lt;/i&gt;, &lt;i&gt;47&lt;/i&gt;, &lt;i&gt;53&lt;/i&gt;–&lt;i&gt;57&lt;/i&gt;)","manualFormatting":" (5, 44, 50–54)","plainTextFormattedCitation":"(5, 47, 53–57)","previouslyFormattedCitation":"(&lt;i&gt;5&lt;/i&gt;, &lt;i&gt;47&lt;/i&gt;, &lt;i&gt;53&lt;/i&gt;–&lt;i&gt;57&lt;/i&gt;)"},"properties":{"noteIndex":0},"schema":"https://github.com/citation-style-language/schema/raw/master/csl-citation.json"}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44</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50</w:t>
      </w:r>
      <w:r w:rsidR="0003041C" w:rsidRPr="0003041C">
        <w:rPr>
          <w:rFonts w:ascii="Times New Roman" w:eastAsia="Times New Roman" w:hAnsi="Times New Roman" w:cs="Times New Roman"/>
          <w:noProof/>
        </w:rPr>
        <w:t>–</w:t>
      </w:r>
      <w:r w:rsidR="0003041C" w:rsidRPr="0003041C">
        <w:rPr>
          <w:rFonts w:ascii="Times New Roman" w:eastAsia="Times New Roman" w:hAnsi="Times New Roman" w:cs="Times New Roman"/>
          <w:i/>
          <w:noProof/>
        </w:rPr>
        <w:t>54</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Pr>
          <w:rFonts w:ascii="Times New Roman" w:eastAsia="Times New Roman" w:hAnsi="Times New Roman" w:cs="Times New Roman"/>
        </w:rPr>
        <w:t>, particularly for valuable fisheries</w:t>
      </w:r>
      <w:r w:rsidR="001E1E01">
        <w:rPr>
          <w:rFonts w:ascii="Times New Roman" w:eastAsia="Times New Roman" w:hAnsi="Times New Roman" w:cs="Times New Roman"/>
        </w:rPr>
        <w:t xml:space="preserve"> in response to climate change</w:t>
      </w:r>
      <w:r>
        <w:rPr>
          <w:rFonts w:ascii="Times New Roman" w:eastAsia="Times New Roman" w:hAnsi="Times New Roman" w:cs="Times New Roman"/>
        </w:rPr>
        <w:t xml:space="preserve">. </w:t>
      </w:r>
    </w:p>
    <w:p w14:paraId="13F2EBD4" w14:textId="63C7C1F8" w:rsidR="00A97C2F" w:rsidRPr="00C4778A" w:rsidRDefault="00C4778A" w:rsidP="00C4778A">
      <w:pPr>
        <w:spacing w:line="480" w:lineRule="auto"/>
        <w:ind w:firstLine="720"/>
        <w:rPr>
          <w:rFonts w:ascii="Times New Roman" w:eastAsia="Times New Roman" w:hAnsi="Times New Roman" w:cs="Times New Roman"/>
        </w:rPr>
      </w:pPr>
      <w:r>
        <w:rPr>
          <w:rFonts w:ascii="Times New Roman" w:eastAsia="Times New Roman" w:hAnsi="Times New Roman" w:cs="Times New Roman"/>
        </w:rPr>
        <w:t>The unexpected rise in anchovy during the 2014-16 MHW resonated throughout the CCLME</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{"citationItems":[{"id":"ITEM-1","itemData":{"DOI":"10.1038/s41467-019-14215-w","ISSN":"20411723","PMID":"31988285","abstract":"Climate change and increased variability and intensity of climate events, in combination with recovering protected species populations and highly capitalized fisheries, are posing new challenges for fisheries management. We examine socio-ecological features of the unprecedented 2014–2016 northeast Pacific marine heatwave to understand the potential causes for record numbers of whale entanglements in the central California Current crab fishery. We observed habitat compression of coastal upwelling, changes in availability of forage species (krill and anchovy), and shoreward distribution shift of foraging whales. We propose that these ecosystem changes, combined with recovering whale populations, contributed to the exacerbation of entanglements throughout the marine heatwave. In 2016, domoic acid contamination prompted an unprecedented delay in the opening of California’s Dungeness crab fishery that inadvertently intensified the spatial overlap between whales and crab fishery gear. We present a retroactive assessment of entanglements to demonstrate that cooperation of fishers, resource managers, and scientists could mitigate future entanglement risk by developing climate-ready fisheries approaches, while supporting thriving fishing communities.","author":[{"dropping-particle":"","family":"Santora","given":"Jarrod A.","non-dropping-particle":"","parse-names":false,"suffix":""},{"dropping-particle":"","family":"Mantua","given":"Nathan J.","non-dropping-particle":"","parse-names":false,"suffix":""},{"dropping-particle":"","family":"Schroeder","given":"Isaac D.","non-dropping-particle":"","parse-names":false,"suffix":""},{"dropping-particle":"","family":"Field","given":"John C.","non-dropping-particle":"","parse-names":false,"suffix":""},{"dropping-particle":"","family":"Hazen","given":"Elliott L.","non-dropping-particle":"","parse-names":false,"suffix":""},{"dropping-particle":"","family":"Bograd","given":"Steven J.","non-dropping-particle":"","parse-names":false,"suffix":""},{"dropping-particle":"","family":"Sydeman","given":"William J.","non-dropping-particle":"","parse-names":false,"suffix":""},{"dropping-particle":"","family":"Wells","given":"Brian K.","non-dropping-particle":"","parse-names":false,"suffix":""},{"dropping-particle":"","family":"Calambokidis","given":"John","non-dropping-particle":"","parse-names":false,"suffix":""},{"dropping-particle":"","family":"Saez","given":"Lauren","non-dropping-particle":"","parse-names":false,"suffix":""},{"dropping-particle":"","family":"Lawson","given":"Dan","non-dropping-particle":"","parse-names":false,"suffix":""},{"dropping-particle":"","family":"Forney","given":"Karin A.","non-dropping-particle":"","parse-names":false,"suffix":""}],"container-title":"Nature Communications","id":"ITEM-1","issue":"1","issued":{"date-parts":[["2020","12","1"]]},"page":"1-12","publisher":"Nature Publishing Group","title":"Habitat compression and ecosystem shifts as potential links between marine heatwave and record whale entanglements","type":"article-journal","volume":"11"},"uris":["http://www.mendeley.com/documents/?uuid=04180123-b137-4214-a5ec-eb9dad8de31d"]}],"mendeley":{"formattedCitation":"(&lt;i&gt;42&lt;/i&gt;)","manualFormatting":" (39)","plainTextFormattedCitation":"(42)","previouslyFormattedCitation":"(&lt;i&gt;42&lt;/i&gt;)"},"properties":{"noteIndex":0},"schema":"https://github.com/citation-style-language/schema/raw/master/csl-citation.json"}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39</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For example, California sea lion pups grew at anomalously high rates after their mothers consumed copious anchovy forage and produced ample milk</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{"citationItems":[{"id":"ITEM-1","itemData":{"DOI":"10.1007/s00227-018-3424-x","ISSN":"00253162","abstract":"The California Current Ecosystem (CCE) is a productive eastern boundary upwelling system that supports a wide variety of forage stocks. Decadal and interannual variability in the environment influence forage species, which in turn affects predators. The recent diet of California sea lions (Zalophus californianus; CSL) from Central California was determined using identification of hard parts from scat samples (n = 785) collected on Año Nuevo Island (37.1083°N 122.3378°W) in 2010 and 2012–2016. Comparisons were made with previously reported data from the late 1990’s and with prey availability as measured by fishery-independent surveys. A significant shift in diet was seen between the two decades where diet from the 1990’s was dominated by Pacific sardine (Sardinops sagax) and northern anchovy (Engraulis mordax). By 2010, diet was more diverse, characterized by rockfishes, Pacific hake, and market squid. There were also strong interannual differences in diet during the most recent decade, a time of substantial climate variability in the North Pacific Ocean. In general, prey were consumed in relation to what was available in the environment.","author":[{"dropping-particle":"","family":"Robinson","given":"Heather","non-dropping-particle":"","parse-names":false,"suffix":""},{"dropping-particle":"","family":"Thayer","given":"Julie","non-dropping-particle":"","parse-names":false,"suffix":""},{"dropping-particle":"","family":"Sydeman","given":"William J.","non-dropping-particle":"","parse-names":false,"suffix":""},{"dropping-particle":"","family":"Weise","given":"Michael","non-dropping-particle":"","parse-names":false,"suffix":""}],"container-title":"Marine Biology","id":"ITEM-1","issue":"10","issued":{"date-parts":[["2018"]]},"page":"1-12","publisher":"Springer","title":"Changes in California sea lion diet during a period of substantial climate variability","type":"article-journal","volume":"165"},"uris":["http://www.mendeley.com/documents/?uuid=bf859253-2633-4741-8b1f-ac3c82a725dc"]}],"mendeley":{"formattedCitation":"(&lt;i&gt;45&lt;/i&gt;)","manualFormatting":" (42)","plainTextFormattedCitation":"(45)","previouslyFormattedCitation":"(&lt;i&gt;45&lt;/i&gt;)"},"properties":{"noteIndex":0},"schema":"https://github.com/citation-style-language/schema/raw/master/csl-citation.json"}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42</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 xml:space="preserve">High rates of almost exclusively anchovy consumption also seemingly induced thiamine deficiency in adult salmon </w:t>
      </w:r>
      <w:r>
        <w:rPr>
          <w:rFonts w:ascii="Times New Roman" w:eastAsia="Times New Roman" w:hAnsi="Times New Roman" w:cs="Times New Roman"/>
        </w:rPr>
        <w:lastRenderedPageBreak/>
        <w:t>resulting in poor condition of recruits</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{"citationItems":[{"id":"ITEM-1","itemData":{"DOI":"10.1002/tafs.10244","ISSN":"15488659","abstract":"Juvenile steelhead Oncorhynchus mykiss enter the northern California Current ecosystem from the Columbia River and other Pacific Northwest coastal rivers and include several populations that are listed under the U.S. Endangered Species Act. However, relatively little is known about the response of these populations to interannual variability in ocean conditions. In 2015 and 2016, anomalous ocean conditions, called the warm “Blob,” persisted in the northern California Current, increasing ocean temperatures by over 2.5°C. To determine how steelhead respond to such major shifts in temperature, we compared diet composition, stomach fullness, size, and body condition of juvenile steelhead collected in 2015 and 2016 to those of a subset of steelhead collected in previous surveys (2001, 2002, 2004, and 2006–2011) that included warm, cool, and neutral ocean years. In addition, we used bioenergetics models to assess the importance of the marine environment in contributing to changes in steelhead condition under different ocean temperature scenarios. Steelhead from 2015 and 2016 exhibited some of the poorest body condition values but were the largest sizes across all years evaluated. Steelhead diet composition varied between warm and cold years and between warm and average years, with steelhead consuming more insects, juvenile rockfishes, and rare and unidentified fish in warm years. Unusual taxa, including gelatinous salps (2015 and 2016) and juvenile smelts (2016), were consumed during Blob-influenced years. Bioenergetics models indicated that interannual variability in growth was influenced by changes in temperature and feeding conditions in the marine environment, with significant differences in growth between warm and cold ocean years apparent as early as day 2 of the simulated marine residence. These findings highlight the potential for warm ocean years to influence the diet composition and morphology of Columbia River steelhead populations and may lead to a better understanding of factors influencing survival of juvenile steelhead during early marine residence.","author":[{"dropping-particle":"","family":"Thalmann","given":"Hillary L.","non-dropping-particle":"","parse-names":false,"suffix":""},{"dropping-particle":"","family":"Daly","given":"Elizabeth A.","non-dropping-particle":"","parse-names":false,"suffix":""},{"dropping-particle":"","family":"Brodeur","given":"Richard D.","non-dropping-particle":"","parse-names":false,"suffix":""}],"container-title":"Transactions of the American Fisheries Society","id":"ITEM-1","issue":"4","issued":{"date-parts":[["2020"]]},"page":"369-382","publisher":"Wiley Online Library","title":"Two Anomalously Warm Years in the Northern California Current: Impacts on Early Marine Steelhead Diet Composition, Morphology, and Potential Survival","type":"article-journal","volume":"149"},"uris":["http://www.mendeley.com/documents/?uuid=74ec7c3e-a3da-41ab-bb74-42db62339680"]}],"mendeley":{"formattedCitation":"(&lt;i&gt;58&lt;/i&gt;)","manualFormatting":" (55)","plainTextFormattedCitation":"(58)","previouslyFormattedCitation":"(&lt;i&gt;58&lt;/i&gt;)"},"properties":{"noteIndex":0},"schema":"https://github.com/citation-style-language/schema/raw/master/csl-citation.json"}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55</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Birds capable of feeding on anchovy thrived</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1998–2016","type":"article-journal","volume":"105"},"uris":["http://www.mendeley.com/documents/?uuid=9ffe1633-73e9-467a-b6c9-8a618fe84de5"]}],"mendeley":{"formattedCitation":"(&lt;i&gt;41&lt;/i&gt;)","manualFormatting":" (38)","plainTextFormattedCitation":"(41)","previouslyFormattedCitation":"(&lt;i&gt;41&lt;/i&gt;)"},"properties":{"noteIndex":0},"schema":"https://github.com/citation-style-language/schema/raw/master/csl-citation.json"}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38</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while those unable to consume anchovy perished</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{"citationItems":[{"id":"ITEM-1","itemData":{"DOI":"10.1371/journal.pone.0226087","ISSN":"19326203","PMID":"31940310","abstract":"About 62,000 dead or dying common murres (Uria aalge), the trophically dominant fish-eating seabird of the North Pacific, washed ashore between summer 2015 and spring 2016 on beaches from California to Alaska. Most birds were severely emaciated and, so far, no evidence for anything other than starvation was found to explain this mass mortality. Three-quarters of murres were found in the Gulf of Alaska and the remainder along the West Coast. Studies show that only a fraction of birds that die at sea typically wash ashore, and we estimate that total mortality approached 1 million birds. About two-thirds of murres killed were adults, a substantial blow to breeding populations. Additionally, 22 complete reproductive failures were observed at multiple colonies region-wide during (2015) and after (2016–2017) the mass mortality event. Die-offs and breeding failures occur sporadically in murres, but the magnitude, duration and spatial extent of this die-off, associated with multi-colony and multi-year reproductive failures, is unprecedented and astonishing. These events co-occurred with the most powerful marine heatwave on record that persisted through 2014–2016 and created an enormous volume of ocean water (the “Blob”) from California to Alaska with temperatures that exceeded average by 2–3 standard deviations. Other studies indicate that this prolonged heatwave reduced phytoplankton biomass and restructured zooplankton communities in favor of lower-calorie species, while it simultaneously increased metabolically driven food demands of ectothermic forage fish. In response, forage fish quality and quantity diminished. Similarly, large ectothermic groundfish were thought to have increased their demand for forage fish, resulting in greater top-predator demands for diminished forage fish resources. We hypothesize that these bottom-up and top-down forces created an “ectothermic vise” on forage species leading to their system-wide scarcity and resulting in mass mortality of murres and many other fish, bird and mammal species in the region during 2014–2017.","author":[{"dropping-particle":"","family":"Piatt","given":"John F.","non-dropping-particle":"","parse-names":false,"suffix":""},{"dropping-particle":"","family":"Parrish","given":"Julia K.","non-dropping-particle":"","parse-names":false,"suffix":""},{"dropping-particle":"","family":"Renner","given":"Heather M.","non-dropping-particle":"","parse-names":false,"suffix":""},{"dropping-particle":"","family":"Schoen","given":"Sarah K.","non-dropping-particle":"","parse-names":false,"suffix":""},{"dropping-particle":"","family":"Jones","given":"Timothy T.","non-dropping-particle":"","parse-names":false,"suffix":""},{"dropping-particle":"","family":"Arimitsu","given":"Mayumi L.","non-dropping-particle":"","parse-names":false,"suffix":""},{"dropping-particle":"","family":"Kuletz","given":"Kathy J.","non-dropping-particle":"","parse-names":false,"suffix":""},{"dropping-particle":"","family":"Bodenstein","given":"Barbara","non-dropping-particle":"","parse-names":false,"suffix":""},{"dropping-particle":"","family":"García-Reyes","given":"Marisol","non-dropping-particle":"","parse-names":false,"suffix":""},{"dropping-particle":"","family":"Duerr","given":"Rebecca S.","non-dropping-particle":"","parse-names":false,"suffix":""},{"dropping-particle":"","family":"Corcoran","given":"Robin M.","non-dropping-particle":"","parse-names":false,"suffix":""},{"dropping-particle":"","family":"Kaler","given":"Robb S.A.","non-dropping-particle":"","parse-names":false,"suffix":""},{"dropping-particle":"","family":"McChesney","given":"Gerard J.","non-dropping-particle":"","parse-names":false,"suffix":""},{"dropping-particle":"","family":"Golightly","given":"Richard T.","non-dropping-particle":"","parse-names":false,"suffix":""},{"dropping-particle":"","family":"Coletti","given":"Heather A.","non-dropping-particle":"","parse-names":false,"suffix":""},{"dropping-particle":"","family":"Suryan","given":"Robert M.","non-dropping-particle":"","parse-names":false,"suffix":""},{"dropping-particle":"","family":"Burgess","given":"Hillary K.","non-dropping-particle":"","parse-names":false,"suffix":""},{"dropping-particle":"","family":"Lindsey","given":"Jackie","non-dropping-particle":"","parse-names":false,"suffix":""},{"dropping-particle":"","family":"Lindquist","given":"Kirsten","non-dropping-particle":"","parse-names":false,"suffix":""},{"dropping-particle":"","family":"Warzybok","given":"Peter M.","non-dropping-particle":"","parse-names":false,"suffix":""},{"dropping-particle":"","family":"Jahncke","given":"Jaime","non-dropping-particle":"","parse-names":false,"suffix":""},{"dropping-particle":"","family":"Roletto","given":"Jan","non-dropping-particle":"","parse-names":false,"suffix":""},{"dropping-particle":"","family":"Sydeman","given":"William J.","non-dropping-particle":"","parse-names":false,"suffix":""}],"container-title":"PLoS ONE","id":"ITEM-1","issue":"1","issued":{"date-parts":[["2020"]]},"page":"e0226087","publisher":"Public Library of Science San Francisco, CA USA","title":"Extreme mortality and reproductive failure of common murres resulting from the northeast Pacific marine heatwave of 2014-2016","type":"article-journal","volume":"15"},"uris":["http://www.mendeley.com/documents/?uuid=9d9d34f6-3adc-4b65-b16c-8cebe29381b7"]}],"mendeley":{"formattedCitation":"(&lt;i&gt;46&lt;/i&gt;)","manualFormatting":" (43)","plainTextFormattedCitation":"(46)","previouslyFormattedCitation":"(&lt;i&gt;46&lt;/i&gt;)"},"properties":{"noteIndex":0},"schema":"https://github.com/citation-style-language/schema/raw/master/csl-citation.json"}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43</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Given that conditions comparable to the 2014–2016 MHW are predicted to be more common in the CCLME in the future</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{"citationItems":[{"id":"ITEM-1","itemData":{"DOI":"10.1175/BAMS-D-17-0093.1","ISSN":"00030007","author":[{"dropping-particle":"","family":"Oliver","given":"Eric C.J.","non-dropping-particle":"","parse-names":false,"suffix":""},{"dropping-particle":"","family":"Perkins-Kirkpatrick","given":"Sarah E.","non-dropping-particle":"","parse-names":false,"suffix":""},{"dropping-particle":"","family":"Holbrook","given":"Neil J.","non-dropping-particle":"","parse-names":false,"suffix":""},{"dropping-particle":"","family":"Bindoff","given":"Nathaniel L.","non-dropping-particle":"","parse-names":false,"suffix":""}],"container-title":"Bulletin of the American Meteorological Society","id":"ITEM-1","issue":"1","issued":{"date-parts":[["2018"]]},"page":"S44-S48","publisher":"American Meteorological Society","title":"9. Anthropogenic and natural influences on record 2016 marine heat waves","type":"article-journal","volume":"99"},"uris":["http://www.mendeley.com/documents/?uuid=6f3570bd-2b2c-4abc-8a29-3a33cd5b6be7"]}],"mendeley":{"formattedCitation":"(&lt;i&gt;1&lt;/i&gt;)","manualFormatting":" (1)","plainTextFormattedCitation":"(1)","previouslyFormattedCitation":"(&lt;i&gt;1&lt;/i&gt;)"},"properties":{"noteIndex":0},"schema":"https://github.com/citation-style-language/schema/raw/master/csl-citation.json"}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our results suggest that</w:t>
      </w:r>
      <w:r w:rsidR="006141BD">
        <w:rPr>
          <w:rFonts w:ascii="Times New Roman" w:eastAsia="Times New Roman" w:hAnsi="Times New Roman" w:cs="Times New Roman"/>
        </w:rPr>
        <w:t xml:space="preserve"> continued</w:t>
      </w:r>
      <w:r>
        <w:rPr>
          <w:rFonts w:ascii="Times New Roman" w:eastAsia="Times New Roman" w:hAnsi="Times New Roman" w:cs="Times New Roman"/>
        </w:rPr>
        <w:t xml:space="preserve"> biological response</w:t>
      </w:r>
      <w:r w:rsidR="00C87BAE">
        <w:rPr>
          <w:rFonts w:ascii="Times New Roman" w:eastAsia="Times New Roman" w:hAnsi="Times New Roman" w:cs="Times New Roman"/>
        </w:rPr>
        <w:t>s</w:t>
      </w:r>
      <w:r>
        <w:rPr>
          <w:rFonts w:ascii="Times New Roman" w:eastAsia="Times New Roman" w:hAnsi="Times New Roman" w:cs="Times New Roman"/>
        </w:rPr>
        <w:t xml:space="preserve"> to</w:t>
      </w:r>
      <w:r w:rsidR="001E1E01">
        <w:rPr>
          <w:rFonts w:ascii="Times New Roman" w:eastAsia="Times New Roman" w:hAnsi="Times New Roman" w:cs="Times New Roman"/>
        </w:rPr>
        <w:t xml:space="preserve"> both anchovy</w:t>
      </w:r>
      <w:ins w:id="289" w:author="RPK" w:date="2022-03-17T10:01:00Z">
        <w:r w:rsidR="00CA0CE8">
          <w:rPr>
            <w:rFonts w:ascii="Times New Roman" w:eastAsia="Times New Roman" w:hAnsi="Times New Roman" w:cs="Times New Roman"/>
          </w:rPr>
          <w:t>-</w:t>
        </w:r>
      </w:ins>
      <w:del w:id="290" w:author="RPK" w:date="2022-03-17T10:01:00Z">
        <w:r w:rsidR="001E1E01" w:rsidDel="00CA0CE8">
          <w:rPr>
            <w:rFonts w:ascii="Times New Roman" w:eastAsia="Times New Roman" w:hAnsi="Times New Roman" w:cs="Times New Roman"/>
          </w:rPr>
          <w:delText xml:space="preserve"> </w:delText>
        </w:r>
      </w:del>
      <w:r w:rsidR="001E1E01">
        <w:rPr>
          <w:rFonts w:ascii="Times New Roman" w:eastAsia="Times New Roman" w:hAnsi="Times New Roman" w:cs="Times New Roman"/>
        </w:rPr>
        <w:t>dominated forage</w:t>
      </w:r>
      <w:ins w:id="291" w:author="RPK" w:date="2022-03-17T10:01:00Z">
        <w:r w:rsidR="00CA0CE8">
          <w:rPr>
            <w:rFonts w:ascii="Times New Roman" w:eastAsia="Times New Roman" w:hAnsi="Times New Roman" w:cs="Times New Roman"/>
          </w:rPr>
          <w:t>-</w:t>
        </w:r>
      </w:ins>
      <w:del w:id="292" w:author="RPK" w:date="2022-03-17T10:01:00Z">
        <w:r w:rsidR="001E1E01" w:rsidDel="00CA0CE8">
          <w:rPr>
            <w:rFonts w:ascii="Times New Roman" w:eastAsia="Times New Roman" w:hAnsi="Times New Roman" w:cs="Times New Roman"/>
          </w:rPr>
          <w:delText xml:space="preserve"> </w:delText>
        </w:r>
      </w:del>
      <w:r w:rsidR="001E1E01">
        <w:rPr>
          <w:rFonts w:ascii="Times New Roman" w:eastAsia="Times New Roman" w:hAnsi="Times New Roman" w:cs="Times New Roman"/>
        </w:rPr>
        <w:t xml:space="preserve">fish assemblages and </w:t>
      </w:r>
      <w:r w:rsidR="00C87BAE">
        <w:rPr>
          <w:rFonts w:ascii="Times New Roman" w:eastAsia="Times New Roman" w:hAnsi="Times New Roman" w:cs="Times New Roman"/>
        </w:rPr>
        <w:t>MHW</w:t>
      </w:r>
      <w:ins w:id="293" w:author="RPK" w:date="2022-03-17T10:01:00Z">
        <w:r w:rsidR="00CA0CE8">
          <w:rPr>
            <w:rFonts w:ascii="Times New Roman" w:eastAsia="Times New Roman" w:hAnsi="Times New Roman" w:cs="Times New Roman"/>
          </w:rPr>
          <w:t>-</w:t>
        </w:r>
      </w:ins>
      <w:del w:id="294" w:author="RPK" w:date="2022-03-17T10:01:00Z">
        <w:r w:rsidR="00C87BAE" w:rsidDel="00CA0CE8">
          <w:rPr>
            <w:rFonts w:ascii="Times New Roman" w:eastAsia="Times New Roman" w:hAnsi="Times New Roman" w:cs="Times New Roman"/>
          </w:rPr>
          <w:delText xml:space="preserve"> </w:delText>
        </w:r>
      </w:del>
      <w:r w:rsidR="00C87BAE">
        <w:rPr>
          <w:rFonts w:ascii="Times New Roman" w:eastAsia="Times New Roman" w:hAnsi="Times New Roman" w:cs="Times New Roman"/>
        </w:rPr>
        <w:t xml:space="preserve">associated </w:t>
      </w:r>
      <w:r w:rsidR="001E1E01">
        <w:rPr>
          <w:rFonts w:ascii="Times New Roman" w:eastAsia="Times New Roman" w:hAnsi="Times New Roman" w:cs="Times New Roman"/>
        </w:rPr>
        <w:t xml:space="preserve">ocean warming conditions </w:t>
      </w:r>
      <w:r w:rsidR="00C87BAE">
        <w:rPr>
          <w:rFonts w:ascii="Times New Roman" w:eastAsia="Times New Roman" w:hAnsi="Times New Roman" w:cs="Times New Roman"/>
        </w:rPr>
        <w:t>are</w:t>
      </w:r>
      <w:r>
        <w:rPr>
          <w:rFonts w:ascii="Times New Roman" w:eastAsia="Times New Roman" w:hAnsi="Times New Roman" w:cs="Times New Roman"/>
        </w:rPr>
        <w:t xml:space="preserve"> likely to be without modern analogue</w:t>
      </w:r>
      <w:r w:rsidR="001E1E0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years","type":"article-journal","volume":"28"},"uris":["http://www.mendeley.com/documents/?uuid=2bb9ea45-aee2-4422-b020-a124d9ef3e51"]}],"mendeley":{"formattedCitation":"(&lt;i&gt;20&lt;/i&gt;)","manualFormatting":" (20)","plainTextFormattedCitation":"(20)","previouslyFormattedCitation":"(&lt;i&gt;20&lt;/i&gt;)"},"properties":{"noteIndex":0},"schema":"https://github.com/citation-style-language/schema/raw/master/csl-citation.json"}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Pr>
          <w:rFonts w:ascii="Times New Roman" w:eastAsia="Times New Roman" w:hAnsi="Times New Roman" w:cs="Times New Roman"/>
        </w:rPr>
        <w:t>.</w:t>
      </w:r>
    </w:p>
    <w:p w14:paraId="362CD26B" w14:textId="77777777" w:rsidR="004E2951" w:rsidRDefault="004E2951" w:rsidP="004E2951">
      <w:pPr>
        <w:spacing w:line="480" w:lineRule="auto"/>
        <w:rPr>
          <w:rFonts w:ascii="Times New Roman" w:eastAsia="Times New Roman" w:hAnsi="Times New Roman" w:cs="Times New Roman"/>
        </w:rPr>
      </w:pPr>
    </w:p>
    <w:p w14:paraId="709123A4" w14:textId="77777777" w:rsidR="004E2951" w:rsidRDefault="004E2951" w:rsidP="004E2951">
      <w:pPr>
        <w:keepNext/>
        <w:spacing w:line="480" w:lineRule="auto"/>
        <w:rPr>
          <w:rFonts w:ascii="Times New Roman" w:eastAsia="Times New Roman" w:hAnsi="Times New Roman" w:cs="Times New Roman"/>
          <w:b/>
          <w:i/>
        </w:rPr>
      </w:pPr>
      <w:r>
        <w:rPr>
          <w:rFonts w:ascii="Times New Roman" w:eastAsia="Times New Roman" w:hAnsi="Times New Roman" w:cs="Times New Roman"/>
          <w:b/>
          <w:i/>
        </w:rPr>
        <w:t>Novel Insights from Legacy Collections</w:t>
      </w:r>
    </w:p>
    <w:p w14:paraId="0B114371" w14:textId="1E5934DB" w:rsidR="004E2951" w:rsidRDefault="004E2951" w:rsidP="004E2951">
      <w:pPr>
        <w:spacing w:line="480" w:lineRule="auto"/>
        <w:rPr>
          <w:rFonts w:ascii="Times New Roman" w:eastAsia="Times New Roman" w:hAnsi="Times New Roman" w:cs="Times New Roman"/>
        </w:rPr>
      </w:pPr>
      <w:r>
        <w:rPr>
          <w:rFonts w:ascii="Times New Roman" w:eastAsia="Times New Roman" w:hAnsi="Times New Roman" w:cs="Times New Roman"/>
        </w:rPr>
        <w:t>Molecular tools differentiated variants and species that were not morphologically identifiable in the ichthyoplankton</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{"citationItems":[{"id":"ITEM-1","itemData":{"DOI":"10.1098/rsos.170639","ISSN":"20545703","abstract":"Marine protected areas (MPAs) can facilitate recovery of diminished stocks by protecting reproductive adults. To effectively augment fisheries, however, reproductive output must increase within the bounds of MPAs so that larvae can be exported to surrounding areas and seed the region. In response to dramatic declines of rockfishes (Sebastes spp.) in southern California by the late 1990s two large MPAs, the Cowcod Conservation Areas (CCAs), were established in 2001. To evaluate whether the CCAs affected rockfish productivity we evaluated the dynamics of 8 species that were, and 7 that were not, historically targeted by fishing. Abundances of 6/8 targeted and 4/7 non-targeted species increased regionally from 1998 to 2013. These upturns were probably affected by environmental conditions in addition to changes in fishing pressure as the presence of most species correlated negatively with temperature, and temperature was lower than the historic average in 11/15 years. Seventy-five per cent of the targeted, but none of the non-targeted species increased at a greater rate inside than outside the CCAs while controlling for environmental factors. Results indicate that management actions, coupled with favourable environmental conditions, facilitated the resurgence of multiple rockfish species that were targeted by intense fishing effort for decades.","author":[{"dropping-particle":"","family":"Thompson","given":"Andrew R.","non-dropping-particle":"","parse-names":false,"suffix":""},{"dropping-particle":"","family":"Chen","given":"Dustin C.","non-dropping-particle":"","parse-names":false,"suffix":""},{"dropping-particle":"","family":"Guo","given":"Lian W.","non-dropping-particle":"","parse-names":false,"suffix":""},{"dropping-particle":"","family":"Hyde","given":"John R.","non-dropping-particle":"","parse-names":false,"suffix":""},{"dropping-particle":"","family":"Watson","given":"William","non-dropping-particle":"","parse-names":false,"suffix":""}],"container-title":"Royal Society Open Science","id":"ITEM-1","issue":"9","issued":{"date-parts":[["2017"]]},"page":"170639","publisher":"The Royal Society","title":"Larval abundances of rockfishes that were historically targeted by fishing increased over 16 years in association with a large marine protected area","type":"article-journal","volume":"4"},"uris":["http://www.mendeley.com/documents/?uuid=e726363f-2844-41e8-a10d-48eabcbd3940"]}],"mendeley":{"formattedCitation":"(&lt;i&gt;21&lt;/i&gt;)","manualFormatting":" (21)","plainTextFormattedCitation":"(21)","previouslyFormattedCitation":"(&lt;i&gt;21&lt;/i&gt;)"},"properties":{"noteIndex":0},"schema":"https://github.com/citation-style-language/schema/raw/master/csl-citation.json"}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Pr>
          <w:rFonts w:ascii="Times New Roman" w:eastAsia="Times New Roman" w:hAnsi="Times New Roman" w:cs="Times New Roman"/>
          <w:i/>
        </w:rPr>
        <w:t xml:space="preserve"> </w:t>
      </w:r>
      <w:r>
        <w:rPr>
          <w:rFonts w:ascii="Times New Roman" w:eastAsia="Times New Roman" w:hAnsi="Times New Roman" w:cs="Times New Roman"/>
          <w:iCs/>
        </w:rPr>
        <w:t xml:space="preserve">For example, </w:t>
      </w:r>
      <w:r>
        <w:rPr>
          <w:rFonts w:ascii="Times New Roman" w:eastAsia="Times New Roman" w:hAnsi="Times New Roman" w:cs="Times New Roman"/>
        </w:rPr>
        <w:t xml:space="preserve">metabarcoding identified unique cold-associated variants of the Northern </w:t>
      </w:r>
      <w:proofErr w:type="spellStart"/>
      <w:r>
        <w:rPr>
          <w:rFonts w:ascii="Times New Roman" w:eastAsia="Times New Roman" w:hAnsi="Times New Roman" w:cs="Times New Roman"/>
        </w:rPr>
        <w:t>Lampfish</w:t>
      </w:r>
      <w:proofErr w:type="spellEnd"/>
      <w:r w:rsidR="00C651C6">
        <w:rPr>
          <w:rFonts w:ascii="Times New Roman" w:eastAsia="Times New Roman" w:hAnsi="Times New Roman" w:cs="Times New Roman"/>
        </w:rPr>
        <w:t xml:space="preserve"> (</w:t>
      </w:r>
      <w:proofErr w:type="spellStart"/>
      <w:r>
        <w:rPr>
          <w:rFonts w:ascii="Times New Roman" w:eastAsia="Times New Roman" w:hAnsi="Times New Roman" w:cs="Times New Roman"/>
          <w:i/>
          <w:color w:val="000000"/>
        </w:rPr>
        <w:t>Stennobrachius</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rPr>
        <w:t>leucopsarus</w:t>
      </w:r>
      <w:proofErr w:type="spellEnd"/>
      <w:r>
        <w:rPr>
          <w:rFonts w:ascii="Times New Roman" w:eastAsia="Times New Roman" w:hAnsi="Times New Roman" w:cs="Times New Roman"/>
          <w:iCs/>
        </w:rPr>
        <w:t>)</w:t>
      </w:r>
      <w:r>
        <w:rPr>
          <w:rFonts w:ascii="Times New Roman" w:eastAsia="Times New Roman" w:hAnsi="Times New Roman" w:cs="Times New Roman"/>
        </w:rPr>
        <w:t xml:space="preserve"> that are morphologically indistinguishable and combined as a complex are only weakly associated with cooler temperatures. By illuminating such unseen variation, molecular methods reveal ecological dynamics otherwise hidden by shared larval morphology</w:t>
      </w:r>
      <w:del w:id="295" w:author="RPK" w:date="2022-03-17T10:03:00Z">
        <w:r w:rsidR="00C651C6" w:rsidDel="006D1CDA">
          <w:rPr>
            <w:rFonts w:ascii="Times New Roman" w:eastAsia="Times New Roman" w:hAnsi="Times New Roman" w:cs="Times New Roman"/>
          </w:rPr>
          <w:delText xml:space="preserve"> </w:delText>
        </w:r>
      </w:del>
      <w:r>
        <w:rPr>
          <w:rFonts w:ascii="Times New Roman" w:eastAsia="Times New Roman" w:hAnsi="Times New Roman" w:cs="Times New Roman"/>
        </w:rPr>
        <w:t>.</w:t>
      </w:r>
    </w:p>
    <w:p w14:paraId="3054F914" w14:textId="54BF010D" w:rsidR="004E2951" w:rsidRDefault="004E2951" w:rsidP="004E2951">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Ultimately, our approach to studying historical fluctuations in ichthyoplankton communities reveals </w:t>
      </w:r>
      <w:del w:id="296" w:author="RPK" w:date="2022-03-17T10:03:00Z">
        <w:r w:rsidR="001E1E01" w:rsidDel="00D05200">
          <w:rPr>
            <w:rFonts w:ascii="Times New Roman" w:eastAsia="Times New Roman" w:hAnsi="Times New Roman" w:cs="Times New Roman"/>
          </w:rPr>
          <w:delText xml:space="preserve">decadal </w:delText>
        </w:r>
      </w:del>
      <w:r w:rsidR="001E1E01">
        <w:rPr>
          <w:rFonts w:ascii="Times New Roman" w:eastAsia="Times New Roman" w:hAnsi="Times New Roman" w:cs="Times New Roman"/>
        </w:rPr>
        <w:t xml:space="preserve">climate-associated </w:t>
      </w:r>
      <w:r>
        <w:rPr>
          <w:rFonts w:ascii="Times New Roman" w:eastAsia="Times New Roman" w:hAnsi="Times New Roman" w:cs="Times New Roman"/>
        </w:rPr>
        <w:t xml:space="preserve">community changes in the CCLME, and </w:t>
      </w:r>
      <w:ins w:id="297" w:author="RPK" w:date="2022-03-17T10:03:00Z">
        <w:r w:rsidR="00D05200">
          <w:rPr>
            <w:rFonts w:ascii="Times New Roman" w:eastAsia="Times New Roman" w:hAnsi="Times New Roman" w:cs="Times New Roman"/>
          </w:rPr>
          <w:t xml:space="preserve">suggests ways in </w:t>
        </w:r>
      </w:ins>
      <w:ins w:id="298" w:author="RPK" w:date="2022-03-17T10:04:00Z">
        <w:r w:rsidR="00D05200">
          <w:rPr>
            <w:rFonts w:ascii="Times New Roman" w:eastAsia="Times New Roman" w:hAnsi="Times New Roman" w:cs="Times New Roman"/>
          </w:rPr>
          <w:t xml:space="preserve">which </w:t>
        </w:r>
      </w:ins>
      <w:del w:id="299" w:author="RPK" w:date="2022-03-17T10:04:00Z">
        <w:r w:rsidDel="00D05200">
          <w:rPr>
            <w:rFonts w:ascii="Times New Roman" w:eastAsia="Times New Roman" w:hAnsi="Times New Roman" w:cs="Times New Roman"/>
          </w:rPr>
          <w:delText xml:space="preserve">how </w:delText>
        </w:r>
      </w:del>
      <w:r>
        <w:rPr>
          <w:rFonts w:ascii="Times New Roman" w:eastAsia="Times New Roman" w:hAnsi="Times New Roman" w:cs="Times New Roman"/>
        </w:rPr>
        <w:t xml:space="preserve">these changes could </w:t>
      </w:r>
      <w:del w:id="300" w:author="RPK" w:date="2022-03-17T10:04:00Z">
        <w:r w:rsidR="00C87BAE" w:rsidDel="00942818">
          <w:rPr>
            <w:rFonts w:ascii="Times New Roman" w:eastAsia="Times New Roman" w:hAnsi="Times New Roman" w:cs="Times New Roman"/>
          </w:rPr>
          <w:delText xml:space="preserve">potentially </w:delText>
        </w:r>
      </w:del>
      <w:r>
        <w:rPr>
          <w:rFonts w:ascii="Times New Roman" w:eastAsia="Times New Roman" w:hAnsi="Times New Roman" w:cs="Times New Roman"/>
        </w:rPr>
        <w:t xml:space="preserve">alter the function and socio-economic benefits derived from marine ecosystems. Importantly, this </w:t>
      </w:r>
      <w:del w:id="301" w:author="RPK" w:date="2022-03-17T10:04:00Z">
        <w:r w:rsidDel="00B954A2">
          <w:rPr>
            <w:rFonts w:ascii="Times New Roman" w:eastAsia="Times New Roman" w:hAnsi="Times New Roman" w:cs="Times New Roman"/>
          </w:rPr>
          <w:delText xml:space="preserve">approach </w:delText>
        </w:r>
      </w:del>
      <w:ins w:id="302" w:author="RPK" w:date="2022-03-17T10:04:00Z">
        <w:r w:rsidR="00B954A2">
          <w:rPr>
            <w:rFonts w:ascii="Times New Roman" w:eastAsia="Times New Roman" w:hAnsi="Times New Roman" w:cs="Times New Roman"/>
          </w:rPr>
          <w:t>technique</w:t>
        </w:r>
        <w:r w:rsidR="00B954A2">
          <w:rPr>
            <w:rFonts w:ascii="Times New Roman" w:eastAsia="Times New Roman" w:hAnsi="Times New Roman" w:cs="Times New Roman"/>
          </w:rPr>
          <w:t xml:space="preserve"> </w:t>
        </w:r>
      </w:ins>
      <w:r>
        <w:rPr>
          <w:rFonts w:ascii="Times New Roman" w:eastAsia="Times New Roman" w:hAnsi="Times New Roman" w:cs="Times New Roman"/>
        </w:rPr>
        <w:t xml:space="preserve">provides quantitative estimates </w:t>
      </w:r>
      <w:del w:id="303" w:author="RPK" w:date="2022-03-17T10:04:00Z">
        <w:r w:rsidDel="00E976AE">
          <w:rPr>
            <w:rFonts w:ascii="Times New Roman" w:eastAsia="Times New Roman" w:hAnsi="Times New Roman" w:cs="Times New Roman"/>
          </w:rPr>
          <w:delText xml:space="preserve">from </w:delText>
        </w:r>
      </w:del>
      <w:ins w:id="304" w:author="RPK" w:date="2022-03-17T10:04:00Z">
        <w:r w:rsidR="00E976AE">
          <w:rPr>
            <w:rFonts w:ascii="Times New Roman" w:eastAsia="Times New Roman" w:hAnsi="Times New Roman" w:cs="Times New Roman"/>
          </w:rPr>
          <w:t>by</w:t>
        </w:r>
        <w:r w:rsidR="00E976AE">
          <w:rPr>
            <w:rFonts w:ascii="Times New Roman" w:eastAsia="Times New Roman" w:hAnsi="Times New Roman" w:cs="Times New Roman"/>
          </w:rPr>
          <w:t xml:space="preserve"> </w:t>
        </w:r>
      </w:ins>
      <w:r>
        <w:rPr>
          <w:rFonts w:ascii="Times New Roman" w:eastAsia="Times New Roman" w:hAnsi="Times New Roman" w:cs="Times New Roman"/>
        </w:rPr>
        <w:t xml:space="preserve">non-destructively sampling legacy collections via metabarcoding, </w:t>
      </w:r>
      <w:ins w:id="305" w:author="RPK" w:date="2022-03-17T10:04:00Z">
        <w:r w:rsidR="006342B4">
          <w:rPr>
            <w:rFonts w:ascii="Times New Roman" w:eastAsia="Times New Roman" w:hAnsi="Times New Roman" w:cs="Times New Roman"/>
          </w:rPr>
          <w:t xml:space="preserve">and at the same time </w:t>
        </w:r>
      </w:ins>
      <w:del w:id="306" w:author="RPK" w:date="2022-03-17T10:04:00Z">
        <w:r w:rsidR="00C4778A" w:rsidDel="006342B4">
          <w:rPr>
            <w:rFonts w:ascii="Times New Roman" w:eastAsia="Times New Roman" w:hAnsi="Times New Roman" w:cs="Times New Roman"/>
          </w:rPr>
          <w:delText xml:space="preserve">providing </w:delText>
        </w:r>
      </w:del>
      <w:ins w:id="307" w:author="RPK" w:date="2022-03-17T10:04:00Z">
        <w:r w:rsidR="006342B4">
          <w:rPr>
            <w:rFonts w:ascii="Times New Roman" w:eastAsia="Times New Roman" w:hAnsi="Times New Roman" w:cs="Times New Roman"/>
          </w:rPr>
          <w:t>provid</w:t>
        </w:r>
        <w:r w:rsidR="006342B4">
          <w:rPr>
            <w:rFonts w:ascii="Times New Roman" w:eastAsia="Times New Roman" w:hAnsi="Times New Roman" w:cs="Times New Roman"/>
          </w:rPr>
          <w:t>es</w:t>
        </w:r>
        <w:r w:rsidR="006342B4">
          <w:rPr>
            <w:rFonts w:ascii="Times New Roman" w:eastAsia="Times New Roman" w:hAnsi="Times New Roman" w:cs="Times New Roman"/>
          </w:rPr>
          <w:t xml:space="preserve"> </w:t>
        </w:r>
      </w:ins>
      <w:r w:rsidR="00C4778A">
        <w:rPr>
          <w:rFonts w:ascii="Times New Roman" w:eastAsia="Times New Roman" w:hAnsi="Times New Roman" w:cs="Times New Roman"/>
        </w:rPr>
        <w:t>a mechanistic framework for determining absolute abundance estimates from compositional amplicon sequencing data</w:t>
      </w:r>
      <w:r w:rsidR="00C87BAE">
        <w:rPr>
          <w:rFonts w:ascii="Times New Roman" w:eastAsia="Times New Roman" w:hAnsi="Times New Roman" w:cs="Times New Roman"/>
        </w:rPr>
        <w:t xml:space="preserve"> </w:t>
      </w:r>
      <w:r w:rsidR="00C87BAE">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{"citationItems":[{"id":"ITEM-1","itemData":{"DOI":"10.1126/science.1251156","ISSN":"10959203","PMID":"24970068","abstract":"Responsive environmental policy demands a constant stream of information about the living world, but biological monitoring is difficult and expensive. For many species and ecosystems—especially in aquatic and marine environments—practical monitoring methods are lacking; even where methods do exist, they may be inefficient, highly destructive, or dependent on diminishing taxonomic expertise.","author":[{"dropping-particle":"","family":"Kelly","given":"Ryan P.","non-dropping-particle":"","parse-names":false,"suffix":""},{"dropping-particle":"","family":"Port","given":"Jesse A.","non-dropping-particle":"","parse-names":false,"suffix":""},{"dropping-particle":"","family":"Yamahara","given":"Kevan M.","non-dropping-particle":"","parse-names":false,"suffix":""},{"dropping-particle":"","family":"Martone","given":"Rebecca G.","non-dropping-particle":"","parse-names":false,"suffix":""},{"dropping-particle":"","family":"Lowell","given":"Natalie","non-dropping-particle":"","parse-names":false,"suffix":""},{"dropping-particle":"","family":"Thomsen","given":"Philip Francis","non-dropping-particle":"","parse-names":false,"suffix":""},{"dropping-particle":"","family":"Mach","given":"Megan E.","non-dropping-particle":"","parse-names":false,"suffix":""},{"dropping-particle":"","family":"Bennett","given":"Meredith","non-dropping-particle":"","parse-names":false,"suffix":""},{"dropping-particle":"","family":"Prahler","given":"Erin","non-dropping-particle":"","parse-names":false,"suffix":""},{"dropping-particle":"","family":"Caldwell","given":"Margaret R.","non-dropping-particle":"","parse-names":false,"suffix":""},{"dropping-particle":"","family":"Crowder","given":"Larry B.","non-dropping-particle":"","parse-names":false,"suffix":""}],"container-title":"Science","id":"ITEM-1","issue":"6191","issued":{"date-parts":[["2014"]]},"page":"1455-1456","title":"Harnessing DNA to improve environmental management","type":"article-journal","volume":"344"},"uris":["http://www.mendeley.com/documents/?uuid=76db7766-e9b7-3bb8-87cd-543b1a1664c5"]},{"id":"ITEM-2","itemData":{"DOI":"10.3389/fmicb.2017.02224","ISSN":"1664302X","abstract":"Datasets collected by high-throughput sequencing (HTS) of 16S rRNA gene amplimers, metagenomes or metatranscriptomes are commonplace and being used to study human disease states, ecological differences between sites, and the built environment. There is increasing awareness that microbiome datasets generated by HTS are compositional because they have an arbitrary total imposed by the instrument. However, many investigators are either unaware of this or assume specific properties of the compositional data. The purpose of this review is to alert investigators to the dangers inherent in ignoring the compositional nature of the data, and point out that HTS datasets derived from microbiome studies can and should be treated as compositions at all stages of analysis. We briefly introduce compositional data, illustrate the pathologies that occur when compositional data are analyzed inappropriately, and finally give guidance and point to resources and examples for the analysis of microbiome datasets using compositional data analysis.","author":[{"dropping-particle":"","family":"Gloor","given":"Gregory B.","non-dropping-particle":"","parse-names":false,"suffix":""},{"dropping-particle":"","family":"Macklaim","given":"Jean M.","non-dropping-particle":"","parse-names":false,"suffix":""},{"dropping-particle":"","family":"Pawlowsky-Glahn","given":"Vera","non-dropping-particle":"","parse-names":false,"suffix":""},{"dropping-particle":"","family":"Egozcue","given":"Juan J.","non-dropping-particle":"","parse-names":false,"suffix":""}],"container-title":"Frontiers in Microbiology","id":"ITEM-2","issue":"NOV","issued":{"date-parts":[["2017"]]},"page":"2224","publisher":"Frontiers","title":"Microbiome datasets are compositional: And this is not optional","type":"article-journal","volume":"8"},"uris":["http://www.mendeley.com/documents/?uuid=06926d89-01dc-4801-808d-46d5d2e036f2"]},{"id":"ITEM-3","itemData":{"DOI":"10.7554/eLife.46923","ISSN":"2050084X","PMID":"31502536","abstract":"Marker-gene and metagenomic sequencing have profoundly expanded our ability to measure biological communities. But the measurements they provide differ from the truth, often dramatically, because these experiments are biased toward detecting some taxa over others. This experimental bias makes the taxon or gene abundances measured by different protocols quantitatively incomparable and can lead to spurious biological conclusions. We propose a mathematical model for how bias distorts community measurements based on the properties of real experiments. We validate this model with 16S rRNA gene and shotgun metagenomics data from defined bacterial communities. Our model better fits the experimental data despite being simpler than previous models. We illustrate how our model can be used to evaluate protocols, to understand the effect of bias on downstream statistical analyses, and to measure and correct bias given suitable calibration controls. These results illuminate new avenues toward truly quantitative and reproducible metagenomics measurements.","author":[{"dropping-particle":"","family":"McLaren","given":"Michael R.","non-dropping-particle":"","parse-names":false,"suffix":""},{"dropping-particle":"","family":"Willis","given":"Amy D.","non-dropping-particle":"","parse-names":false,"suffix":""},{"dropping-particle":"","family":"Callahan","given":"Benjamin J.","non-dropping-particle":"","parse-names":false,"suffix":""}],"container-title":"eLife","id":"ITEM-3","issued":{"date-parts":[["2019"]]},"page":"e46923","publisher":"eLife Sciences Publications Limited","title":"Consistent and correctable bias in metagenomic sequencing experiments","type":"article-journal","volume":"8"},"uris":["http://www.mendeley.com/documents/?uuid=e896993a-b325-41c9-ac1e-a9211e4af8d0"]}],"mendeley":{"formattedCitation":"(&lt;i&gt;33&lt;/i&gt;, &lt;i&gt;35&lt;/i&gt;, &lt;i&gt;59&lt;/i&gt;)","plainTextFormattedCitation":"(33, 35, 59)","previouslyFormattedCitation":"(&lt;i&gt;33&lt;/i&gt;, &lt;i&gt;35&lt;/i&gt;, &lt;i&gt;59&lt;/i&gt;)"},"properties":{"noteIndex":0},"schema":"https://github.com/citation-style-language/schema/raw/master/csl-citation.json"}</w:instrText>
      </w:r>
      <w:r w:rsidR="00C87BAE">
        <w:rPr>
          <w:rFonts w:ascii="Times New Roman" w:eastAsia="Times New Roman" w:hAnsi="Times New Roman" w:cs="Times New Roman"/>
        </w:rPr>
        <w:fldChar w:fldCharType="separate"/>
      </w:r>
      <w:r w:rsidR="00C87BAE" w:rsidRPr="00C87BAE">
        <w:rPr>
          <w:rFonts w:ascii="Times New Roman" w:eastAsia="Times New Roman" w:hAnsi="Times New Roman" w:cs="Times New Roman"/>
          <w:noProof/>
        </w:rPr>
        <w:t>(</w:t>
      </w:r>
      <w:r w:rsidR="00C87BAE" w:rsidRPr="00C87BAE">
        <w:rPr>
          <w:rFonts w:ascii="Times New Roman" w:eastAsia="Times New Roman" w:hAnsi="Times New Roman" w:cs="Times New Roman"/>
          <w:i/>
          <w:noProof/>
        </w:rPr>
        <w:t>33</w:t>
      </w:r>
      <w:r w:rsidR="00C87BAE" w:rsidRPr="00C87BAE">
        <w:rPr>
          <w:rFonts w:ascii="Times New Roman" w:eastAsia="Times New Roman" w:hAnsi="Times New Roman" w:cs="Times New Roman"/>
          <w:noProof/>
        </w:rPr>
        <w:t xml:space="preserve">, </w:t>
      </w:r>
      <w:r w:rsidR="00C87BAE" w:rsidRPr="00C87BAE">
        <w:rPr>
          <w:rFonts w:ascii="Times New Roman" w:eastAsia="Times New Roman" w:hAnsi="Times New Roman" w:cs="Times New Roman"/>
          <w:i/>
          <w:noProof/>
        </w:rPr>
        <w:t>35</w:t>
      </w:r>
      <w:r w:rsidR="00C87BAE" w:rsidRPr="00C87BAE">
        <w:rPr>
          <w:rFonts w:ascii="Times New Roman" w:eastAsia="Times New Roman" w:hAnsi="Times New Roman" w:cs="Times New Roman"/>
          <w:noProof/>
        </w:rPr>
        <w:t xml:space="preserve">, </w:t>
      </w:r>
      <w:r w:rsidR="00C87BAE" w:rsidRPr="00C87BAE">
        <w:rPr>
          <w:rFonts w:ascii="Times New Roman" w:eastAsia="Times New Roman" w:hAnsi="Times New Roman" w:cs="Times New Roman"/>
          <w:i/>
          <w:noProof/>
        </w:rPr>
        <w:t>59</w:t>
      </w:r>
      <w:r w:rsidR="00C87BAE" w:rsidRPr="00C87BAE">
        <w:rPr>
          <w:rFonts w:ascii="Times New Roman" w:eastAsia="Times New Roman" w:hAnsi="Times New Roman" w:cs="Times New Roman"/>
          <w:noProof/>
        </w:rPr>
        <w:t>)</w:t>
      </w:r>
      <w:r w:rsidR="00C87BAE">
        <w:rPr>
          <w:rFonts w:ascii="Times New Roman" w:eastAsia="Times New Roman" w:hAnsi="Times New Roman" w:cs="Times New Roman"/>
        </w:rPr>
        <w:fldChar w:fldCharType="end"/>
      </w:r>
      <w:r w:rsidR="00C4778A">
        <w:rPr>
          <w:rFonts w:ascii="Times New Roman" w:eastAsia="Times New Roman" w:hAnsi="Times New Roman" w:cs="Times New Roman"/>
        </w:rPr>
        <w:t xml:space="preserve">. Unlocking such quantitative metabarcoding approaches </w:t>
      </w:r>
      <w:r>
        <w:rPr>
          <w:rFonts w:ascii="Times New Roman" w:eastAsia="Times New Roman" w:hAnsi="Times New Roman" w:cs="Times New Roman"/>
        </w:rPr>
        <w:t>expand</w:t>
      </w:r>
      <w:r w:rsidR="00C4778A">
        <w:rPr>
          <w:rFonts w:ascii="Times New Roman" w:eastAsia="Times New Roman" w:hAnsi="Times New Roman" w:cs="Times New Roman"/>
        </w:rPr>
        <w:t>s</w:t>
      </w:r>
      <w:r>
        <w:rPr>
          <w:rFonts w:ascii="Times New Roman" w:eastAsia="Times New Roman" w:hAnsi="Times New Roman" w:cs="Times New Roman"/>
        </w:rPr>
        <w:t xml:space="preserve"> the potential for linking ecological communities to environmental processes </w:t>
      </w:r>
      <w:r w:rsidR="0003041C">
        <w:rPr>
          <w:rFonts w:ascii="Times New Roman" w:eastAsia="Times New Roman" w:hAnsi="Times New Roman" w:cs="Times New Roman"/>
        </w:rPr>
        <w:t>beyond just presence absence analyses</w:t>
      </w:r>
      <w:r w:rsidR="00C87BAE">
        <w:rPr>
          <w:rFonts w:ascii="Times New Roman" w:eastAsia="Times New Roman" w:hAnsi="Times New Roman" w:cs="Times New Roman"/>
        </w:rPr>
        <w:t xml:space="preserve"> </w:t>
      </w:r>
      <w:r w:rsidR="00C87BAE">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 xml:space="preserve">ADDIN CSL_CITATION {"citationItems":[{"id":"ITEM-1","itemData":{"DOI":"10.1093/icesjms/fsaa225","ISSN":"10959289","abstract":"Environmental DNA (eDNA) technology potentially improves the monitoring of marine fish populations. Realizing this promise awaits better understanding of how eDNA relates to fish presence and abundance. Here, we evaluate performance by comparing bottom trawl catches to eDNA from concurrent water samples. In conjunction with New Jersey Ocean Trawl Survey, 1-l water samples were collected at surface and depth prior to tows at about one-fourth of Survey sites in January, June, August, and November 2019. eDNA fish diversity from 1 l was same as or higher than trawl fish diversity from 66 M litres swept by one tow. Most (70-87%) species detected by trawl in a given month were also detected by eDNA, and vice versa, including nearly all (92-100%) abundant species. Trawl and eDNA peak seasonal abundance agreed for </w:instrText>
      </w:r>
      <w:r w:rsidR="00C87BAE">
        <w:rPr>
          <w:rFonts w:ascii="Cambria Math" w:eastAsia="Times New Roman" w:hAnsi="Cambria Math" w:cs="Cambria Math"/>
        </w:rPr>
        <w:instrText>∼</w:instrText>
      </w:r>
      <w:r w:rsidR="00C87BAE">
        <w:rPr>
          <w:rFonts w:ascii="Times New Roman" w:eastAsia="Times New Roman" w:hAnsi="Times New Roman" w:cs="Times New Roman"/>
        </w:rPr>
        <w:instrText>70% of fish species. In log-scale comparisons by month, eDNA species reads correlated with species biomass, and more strongly with an allometric index calculated from biomass. In this 1-year study, eDNA reporting largely concorded with monthly trawl estimates of marine fish species richness, composition, seasonality, and relative abundance. Piggybacking eDNA onto an existing survey provided a relatively low-cost approach to better understand eDNA for marine fish stock assessment.","author":[{"dropping-particle":"","family":"Stoeckle","given":"Mark Y.","non-dropping-particle":"","parse-names":false,"suffix":""},{"dropping-particle":"","family":"Adolf","given":"Jason","non-dropping-particle":"","parse-names":false,"suffix":""},{"dropping-particle":"","family":"Charlop-Powers","given":"Zachary","non-dropping-particle":"","parse-names":false,"suffix":""},{"dropping-particle":"","family":"Dunton","given":"Keith J.","non-dropping-particle":"","parse-names":false,"suffix":""},{"dropping-particle":"","family":"Hinks","given":"Gregory","non-dropping-particle":"","parse-names":false,"suffix":""},{"dropping-particle":"","family":"Vanmorter","given":"Stacy M.","non-dropping-particle":"","parse-names":false,"suffix":""}],"container-title":"ICES Journal of Marine Science","id":"ITEM-1","issue":"1","issued":{"date-parts":[["2021"]]},"page":"293-304","publisher":"Oxford University Press","title":"Trawl and eDNA assessment of marine fish diversity, seasonality, and relative abundance in coastal New Jersey, USA","type":"article-journal","volume":"78"},"uris":["http://www.mendeley.com/documents/?uuid=62dfc3f2-d1c2-4c42-ab51-f0bce56213d4"]},{"id":"ITEM-2","itemData":{"DOI":"10.1111/1365-2664.12598","ISSN":"13652664","abstract":"Assessment and monitoring of exploited fish populations are challenged by costs, logistics and negative impacts on target populations. These factors therefore limit large-scale effective management strategies. Evidence is growing that the quantity of eDNA may be related not only to species presence/absence, but also to species abundance. In this study, the concentrations of environmental DNA (eDNA) from a highly prized sport fish species, Lake Trout Salvelinus namaycush (Walbaum 1792), were estimated in water samples from 12 natural lakes and compared to abundance and biomass data obtained from standardized gillnet catches as performed routinely for fisheries management purposes. To reduce environmental variability among lakes, all lakes were sampled in spring, between ice melt and water stratification. The eDNA concentration did not vary significantly with water temperature, dissolved oxygen, pH and turbidity, but was significantly positively correlated with relative fish abundance estimated as catch per unit effort (CPUE), whereas the relationship with biomass per unit effort (BPUE) was less pronounced. The value of eDNA to inform about local aquatic species distribution was further supported by the similarity between the spatial heterogeneity of eDNA distribution and spatial variation in CPUE measured by the gillnet method. Synthesis and applications. Large-scale empirical evidence of the relationship between the eDNA concentration and species abundance allows for the assessment of the potential to integrate eDNA within fisheries management plans. As such, the eDNA quantitative method represents a promising population abundance assessment tool that could significantly reduce the costs associated with sampling and increase the power of detection, the spatial coverage and the frequency of sampling, without any negative impacts on fish populations.","author":[{"dropping-particle":"","family":"Lacoursière-Roussel","given":"Anaïs","non-dropping-particle":"","parse-names":false,"suffix":""},{"dropping-particle":"","family":"Côté","given":"Guillaume","non-dropping-particle":"","parse-names":false,"suffix":""},{"dropping-particle":"","family":"Leclerc","given":"Véronique","non-dropping-particle":"","parse-names":false,"suffix":""},{"dropping-particle":"","family":"Bernatchez","given":"Louis","non-dropping-particle":"","parse-names":false,"suffix":""}],"container-title":"Journal of Applied Ecology","id":"ITEM-2","issue":"4","issued":{"date-parts":[["2016"]]},"page":"1148-1157","title":"Quantifying relative fish abundance with eDNA: a promising tool for fisheries management","type":"article-journal","volume":"53"},"uris":["http://www.mendeley.com/documents/?uuid=7df99995-fb4e-304f-bbc0-ccb2fa739c74"]},{"id":"ITEM-3","itemData":{"DOI":"10.1002/edn3.7","ISSN":"26374943","abstract":"The use of eDNA to detect the presence/absence of rare or invasive species is well documented and its use in biodiversity monitoring is expanding. Preliminary laboratory research has also shown a positive correlation between the concentration of species-specific eDNA particles and the density/biomass of a species in a given environment. However, the extent to which these results can be extended to natural environments has yet to be formally quantified. We collated data from experiments that examined the correlation between eDNA and two metrics of abundance (biomass and density) and, using mixed-effects meta-analysis, quantified the strength of that correlation across laboratory and natural environments. We found that eDNA particle concentration was more strongly correlated with abundance in laboratory environments compared to natural environments, accounting for approximately 82% and 57% of the observed variation in abundance, respectively. We found some evidence of potential publication bias that may have impacted the estimation of the correlation in natural environments; after smaller studies were removed from the dataset, eDNA particle concentration accounted for approximately 50% of the observed variation in abundance in natural environments. No effect of abundance metric was found on the strength of correlation between eDNA particle concentration and abundance. Despite a weaker general correlation in natural environments, eDNA concentration often still explained substantial variation in abundance. eDNA research is still an emergent field of study; with only moderate improvements in technology or technique, it could represent a powerful new tool for quantifying abundance.","author":[{"dropping-particle":"","family":"Yates","given":"Matthew C.","non-dropping-particle":"","parse-names":false,"suffix":""},{"dropping-particle":"","family":"Fraser","given":"Dylan J.","non-dropping-particle":"","parse-names":false,"suffix":""},{"dropping-particle":"","family":"Derry","given":"Alison M.","non-dropping-particle":"","parse-names":false,"suffix":""}],"container-title":"Environmental DNA","id":"ITEM-3","issue":"1","issued":{"date-parts":[["2019"]]},"page":"5-13","publisher":"Wiley Online Library","title":"Meta-analysis supports further refinement of eDNA for monitoring aquatic species-specific abundance in nature","type":"article-journal","volume":"1"},"uris":["http://www.mendeley.com/documents/?uuid=256f199f-d55b-46e6-b0f7-4bcbb090d242"]}],"mendeley":{"formattedCitation":"(&lt;i&gt;60&lt;/i&gt;–&lt;i&gt;62&lt;/i&gt;)","plainTextFormattedCitation":"(60–62)","previouslyFormattedCitation":"(&lt;i&gt;60&lt;/i&gt;–&lt;i&gt;62&lt;/i&gt;)"},"properties":{"noteIndex":0},"schema":"https://github.com/citation-style-language/schema/raw/master/csl-citation.json"}</w:instrText>
      </w:r>
      <w:r w:rsidR="00C87BAE">
        <w:rPr>
          <w:rFonts w:ascii="Times New Roman" w:eastAsia="Times New Roman" w:hAnsi="Times New Roman" w:cs="Times New Roman"/>
        </w:rPr>
        <w:fldChar w:fldCharType="separate"/>
      </w:r>
      <w:r w:rsidR="00C87BAE" w:rsidRPr="00C87BAE">
        <w:rPr>
          <w:rFonts w:ascii="Times New Roman" w:eastAsia="Times New Roman" w:hAnsi="Times New Roman" w:cs="Times New Roman"/>
          <w:noProof/>
        </w:rPr>
        <w:t>(</w:t>
      </w:r>
      <w:r w:rsidR="00C87BAE" w:rsidRPr="00C87BAE">
        <w:rPr>
          <w:rFonts w:ascii="Times New Roman" w:eastAsia="Times New Roman" w:hAnsi="Times New Roman" w:cs="Times New Roman"/>
          <w:i/>
          <w:noProof/>
        </w:rPr>
        <w:t>60</w:t>
      </w:r>
      <w:r w:rsidR="00C87BAE" w:rsidRPr="00C87BAE">
        <w:rPr>
          <w:rFonts w:ascii="Times New Roman" w:eastAsia="Times New Roman" w:hAnsi="Times New Roman" w:cs="Times New Roman"/>
          <w:noProof/>
        </w:rPr>
        <w:t>–</w:t>
      </w:r>
      <w:r w:rsidR="00C87BAE" w:rsidRPr="00C87BAE">
        <w:rPr>
          <w:rFonts w:ascii="Times New Roman" w:eastAsia="Times New Roman" w:hAnsi="Times New Roman" w:cs="Times New Roman"/>
          <w:i/>
          <w:noProof/>
        </w:rPr>
        <w:t>62</w:t>
      </w:r>
      <w:r w:rsidR="00C87BAE" w:rsidRPr="00C87BAE">
        <w:rPr>
          <w:rFonts w:ascii="Times New Roman" w:eastAsia="Times New Roman" w:hAnsi="Times New Roman" w:cs="Times New Roman"/>
          <w:noProof/>
        </w:rPr>
        <w:t>)</w:t>
      </w:r>
      <w:r w:rsidR="00C87BAE">
        <w:rPr>
          <w:rFonts w:ascii="Times New Roman" w:eastAsia="Times New Roman" w:hAnsi="Times New Roman" w:cs="Times New Roman"/>
        </w:rPr>
        <w:fldChar w:fldCharType="end"/>
      </w:r>
      <w:r w:rsidR="0003041C">
        <w:rPr>
          <w:rFonts w:ascii="Times New Roman" w:eastAsia="Times New Roman" w:hAnsi="Times New Roman" w:cs="Times New Roman"/>
        </w:rPr>
        <w:t>.</w:t>
      </w:r>
      <w:r w:rsidR="00C651C6">
        <w:rPr>
          <w:rFonts w:ascii="Times New Roman" w:eastAsia="Times New Roman" w:hAnsi="Times New Roman" w:cs="Times New Roman"/>
        </w:rPr>
        <w:t xml:space="preserve"> </w:t>
      </w:r>
      <w:r w:rsidR="0003041C">
        <w:rPr>
          <w:rFonts w:ascii="Times New Roman" w:eastAsia="Times New Roman" w:hAnsi="Times New Roman" w:cs="Times New Roman"/>
        </w:rPr>
        <w:t>Such quantitative approaches</w:t>
      </w:r>
      <w:r>
        <w:rPr>
          <w:rFonts w:ascii="Times New Roman" w:eastAsia="Times New Roman" w:hAnsi="Times New Roman" w:cs="Times New Roman"/>
        </w:rPr>
        <w:t xml:space="preserve"> may prove critical in </w:t>
      </w:r>
      <w:r w:rsidR="0003041C">
        <w:rPr>
          <w:rFonts w:ascii="Times New Roman" w:eastAsia="Times New Roman" w:hAnsi="Times New Roman" w:cs="Times New Roman"/>
        </w:rPr>
        <w:t>modeling</w:t>
      </w:r>
      <w:r>
        <w:rPr>
          <w:rFonts w:ascii="Times New Roman" w:eastAsia="Times New Roman" w:hAnsi="Times New Roman" w:cs="Times New Roman"/>
        </w:rPr>
        <w:t xml:space="preserve"> and predicting future </w:t>
      </w:r>
      <w:r w:rsidR="0003041C">
        <w:rPr>
          <w:rFonts w:ascii="Times New Roman" w:eastAsia="Times New Roman" w:hAnsi="Times New Roman" w:cs="Times New Roman"/>
        </w:rPr>
        <w:t xml:space="preserve">ecosystem </w:t>
      </w:r>
      <w:r>
        <w:rPr>
          <w:rFonts w:ascii="Times New Roman" w:eastAsia="Times New Roman" w:hAnsi="Times New Roman" w:cs="Times New Roman"/>
        </w:rPr>
        <w:t>change</w:t>
      </w:r>
      <w:r w:rsidR="0003041C">
        <w:rPr>
          <w:rFonts w:ascii="Times New Roman" w:eastAsia="Times New Roman" w:hAnsi="Times New Roman" w:cs="Times New Roman"/>
        </w:rPr>
        <w:t>, although directly linking community dynamic responses to climate-driven forces remains inherently challenging</w:t>
      </w:r>
      <w:r>
        <w:rPr>
          <w:rFonts w:ascii="Times New Roman" w:eastAsia="Times New Roman" w:hAnsi="Times New Roman" w:cs="Times New Roman"/>
        </w:rPr>
        <w:t xml:space="preserve">. While the CalCOFI samples are specific </w:t>
      </w:r>
      <w:r>
        <w:rPr>
          <w:rFonts w:ascii="Times New Roman" w:eastAsia="Times New Roman" w:hAnsi="Times New Roman" w:cs="Times New Roman"/>
        </w:rPr>
        <w:lastRenderedPageBreak/>
        <w:t xml:space="preserve">to ichthyoplankton from the CCLME, bulk collection of community samples is commonly used to survey plankton, insects, pollen, </w:t>
      </w:r>
      <w:r w:rsidR="00C4778A">
        <w:rPr>
          <w:rFonts w:ascii="Times New Roman" w:eastAsia="Times New Roman" w:hAnsi="Times New Roman" w:cs="Times New Roman"/>
        </w:rPr>
        <w:t>gut contents,</w:t>
      </w:r>
      <w:r w:rsidR="00C87BAE">
        <w:rPr>
          <w:rFonts w:ascii="Times New Roman" w:eastAsia="Times New Roman" w:hAnsi="Times New Roman" w:cs="Times New Roman"/>
        </w:rPr>
        <w:t xml:space="preserve"> and</w:t>
      </w:r>
      <w:r w:rsidR="00C4778A">
        <w:rPr>
          <w:rFonts w:ascii="Times New Roman" w:eastAsia="Times New Roman" w:hAnsi="Times New Roman" w:cs="Times New Roman"/>
        </w:rPr>
        <w:t xml:space="preserve"> microbiomes, </w:t>
      </w:r>
      <w:r>
        <w:rPr>
          <w:rFonts w:ascii="Times New Roman" w:eastAsia="Times New Roman" w:hAnsi="Times New Roman" w:cs="Times New Roman"/>
        </w:rPr>
        <w:t>among many other targets</w:t>
      </w:r>
      <w:r w:rsidR="00C87BAE">
        <w:rPr>
          <w:rFonts w:ascii="Times New Roman" w:eastAsia="Times New Roman" w:hAnsi="Times New Roman" w:cs="Times New Roman"/>
        </w:rPr>
        <w:t xml:space="preserve"> </w:t>
      </w:r>
      <w:r>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{"citationItems":[{"id":"ITEM-1","itemData":{"DOI":"10.1002/ece3.6042","ISSN":"20457758","abstract":"Automated species identification based on data produced with metabarcoding offers an alternative for assessing biodiversity of bulk insect samples obtained with traps. We used a standard two-step PCR approach to amplify a 313 bp fragment of the barcoding region of the mitochondrial COI gene. The PCR products were sequenced on an Illumina MiSeq platform, and the OTUs production and taxonomic identifications were performed with a customized pipeline and database. The DNA used in the PCR procedures was extracted directly from the preservative ethanol of bulk insect samples obtained with automatic light traps in 12 sampling areas located in different biomes of Brazil, during wet and dry seasons. Agricultural field and forest edge habitats were collected for all sampling areas. A total of 119 insect OTUs and nine additional OTUs assigned to other arthropod taxa were obtained at a ≥97% sequence similarity level. The alpha and beta diversity analyses comparing biomes, habitats, and seasons were mostly inconclusive, except for a significant difference in beta diversity between biomes. In this study, we were able to metabarcode and HTS adult insects from their preservative medium. Notwithstanding, our results underrepresent the true magnitude of insect diversity expected from samples obtained with automatic light traps in Brazil. Although biological and technical factors might have impacted our results, measures to optimize and standardize eDNA HTS should be in place to improve taxonomic coverage of samples of unknown diversity and stored in suboptimal conditions, which is the case of most eDNA samples.","author":[{"dropping-particle":"","family":"Zenker","given":"Mauricio M.","non-dropping-particle":"","parse-names":false,"suffix":""},{"dropping-particle":"","family":"Specht","given":"Alexandre","non-dropping-particle":"","parse-names":false,"suffix":""},{"dropping-particle":"","family":"Fonseca","given":"Vera G.","non-dropping-particle":"","parse-names":false,"suffix":""}],"container-title":"Ecology and Evolution","id":"ITEM-1","issue":"5","issued":{"date-parts":[["2020"]]},"page":"2352-2366","publisher":"Wiley Online Library","title":"Assessing insect biodiversity with automatic light traps in Brazil: Pearls and pitfalls of metabarcoding samples in preservative ethanol","type":"article-journal","volume":"10"},"uris":["http://www.mendeley.com/documents/?uuid=0f100c7f-2908-47ec-a567-515fc60cfa48"]}],"mendeley":{"formattedCitation":"(&lt;i&gt;63&lt;/i&gt;)","plainTextFormattedCitation":"(63)","previouslyFormattedCitation":"(&lt;i&gt;63&lt;/i&gt;)"},"properties":{"noteIndex":0},"schema":"https://github.com/citation-style-language/schema/raw/master/csl-citation.json"}</w:instrText>
      </w:r>
      <w:r>
        <w:rPr>
          <w:rFonts w:ascii="Times New Roman" w:eastAsia="Times New Roman" w:hAnsi="Times New Roman" w:cs="Times New Roman"/>
        </w:rPr>
        <w:fldChar w:fldCharType="separate"/>
      </w:r>
      <w:r w:rsidR="00C87BAE" w:rsidRPr="00C87BAE">
        <w:rPr>
          <w:rFonts w:ascii="Times New Roman" w:eastAsia="Times New Roman" w:hAnsi="Times New Roman" w:cs="Times New Roman"/>
          <w:noProof/>
        </w:rPr>
        <w:t>(</w:t>
      </w:r>
      <w:r w:rsidR="00C87BAE" w:rsidRPr="00C87BAE">
        <w:rPr>
          <w:rFonts w:ascii="Times New Roman" w:eastAsia="Times New Roman" w:hAnsi="Times New Roman" w:cs="Times New Roman"/>
          <w:i/>
          <w:noProof/>
        </w:rPr>
        <w:t>63</w:t>
      </w:r>
      <w:r w:rsidR="00C87BAE" w:rsidRPr="00C87BAE">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As such, </w:t>
      </w:r>
      <w:del w:id="308" w:author="RPK" w:date="2022-03-17T10:05:00Z">
        <w:r w:rsidDel="005F1ECE">
          <w:rPr>
            <w:rFonts w:ascii="Times New Roman" w:eastAsia="Times New Roman" w:hAnsi="Times New Roman" w:cs="Times New Roman"/>
          </w:rPr>
          <w:delText>our approach provides a</w:delText>
        </w:r>
      </w:del>
      <w:ins w:id="309" w:author="RPK" w:date="2022-03-17T10:05:00Z">
        <w:r w:rsidR="005F1ECE">
          <w:rPr>
            <w:rFonts w:ascii="Times New Roman" w:eastAsia="Times New Roman" w:hAnsi="Times New Roman" w:cs="Times New Roman"/>
          </w:rPr>
          <w:t>here we provide</w:t>
        </w:r>
      </w:ins>
      <w:r>
        <w:rPr>
          <w:rFonts w:ascii="Times New Roman" w:eastAsia="Times New Roman" w:hAnsi="Times New Roman" w:cs="Times New Roman"/>
        </w:rPr>
        <w:t xml:space="preserve"> broadly applicable </w:t>
      </w:r>
      <w:r w:rsidR="00C4778A">
        <w:rPr>
          <w:rFonts w:ascii="Times New Roman" w:eastAsia="Times New Roman" w:hAnsi="Times New Roman" w:cs="Times New Roman"/>
        </w:rPr>
        <w:t>methodology</w:t>
      </w:r>
      <w:r>
        <w:rPr>
          <w:rFonts w:ascii="Times New Roman" w:eastAsia="Times New Roman" w:hAnsi="Times New Roman" w:cs="Times New Roman"/>
        </w:rPr>
        <w:t xml:space="preserve"> with which to efficiently understand modern and historical changes in ecological communities.</w:t>
      </w:r>
    </w:p>
    <w:p w14:paraId="46E4427E" w14:textId="77777777" w:rsidR="004E2951" w:rsidRDefault="004E2951" w:rsidP="004E2951">
      <w:pPr>
        <w:spacing w:line="480" w:lineRule="auto"/>
        <w:ind w:firstLine="720"/>
        <w:rPr>
          <w:rFonts w:ascii="Times New Roman" w:eastAsia="Times New Roman" w:hAnsi="Times New Roman" w:cs="Times New Roman"/>
        </w:rPr>
      </w:pPr>
    </w:p>
    <w:bookmarkStart w:id="310" w:name="_gjdgxs" w:colFirst="0" w:colLast="0"/>
    <w:bookmarkEnd w:id="310"/>
    <w:p w14:paraId="755C1E84" w14:textId="4C684C75" w:rsidR="00C87BAE" w:rsidRPr="00C87BAE" w:rsidRDefault="004E2951" w:rsidP="00C87BAE">
      <w:pPr>
        <w:widowControl w:val="0"/>
        <w:autoSpaceDE w:val="0"/>
        <w:autoSpaceDN w:val="0"/>
        <w:adjustRightInd w:val="0"/>
        <w:spacing w:line="480" w:lineRule="auto"/>
        <w:ind w:left="640" w:hanging="640"/>
        <w:rPr>
          <w:rFonts w:ascii="Times New Roman" w:hAnsi="Times New Roman" w:cs="Times New Roman"/>
          <w:noProof/>
        </w:rPr>
      </w:pPr>
      <w:r>
        <w:rPr>
          <w:rFonts w:ascii="Times New Roman" w:eastAsia="Times New Roman" w:hAnsi="Times New Roman" w:cs="Times New Roman"/>
          <w:i/>
        </w:rPr>
        <w:fldChar w:fldCharType="begin" w:fldLock="1"/>
      </w:r>
      <w:r>
        <w:rPr>
          <w:rFonts w:ascii="Times New Roman" w:eastAsia="Times New Roman" w:hAnsi="Times New Roman" w:cs="Times New Roman"/>
          <w:i/>
        </w:rPr>
        <w:instrText xml:space="preserve">ADDIN Mendeley Bibliography CSL_BIBLIOGRAPHY </w:instrText>
      </w:r>
      <w:r>
        <w:rPr>
          <w:rFonts w:ascii="Times New Roman" w:eastAsia="Times New Roman" w:hAnsi="Times New Roman" w:cs="Times New Roman"/>
          <w:i/>
        </w:rPr>
        <w:fldChar w:fldCharType="separate"/>
      </w:r>
      <w:r w:rsidR="00C87BAE" w:rsidRPr="00C87BAE">
        <w:rPr>
          <w:rFonts w:ascii="Times New Roman" w:hAnsi="Times New Roman" w:cs="Times New Roman"/>
          <w:noProof/>
        </w:rPr>
        <w:t xml:space="preserve">1. </w:t>
      </w:r>
      <w:r w:rsidR="00C87BAE" w:rsidRPr="00C87BAE">
        <w:rPr>
          <w:rFonts w:ascii="Times New Roman" w:hAnsi="Times New Roman" w:cs="Times New Roman"/>
          <w:noProof/>
        </w:rPr>
        <w:tab/>
        <w:t xml:space="preserve">E. C. J. Oliver, S. E. Perkins-Kirkpatrick, N. J. Holbrook, N. L. Bindoff, 9. Anthropogenic and natural influences on record 2016 marine heat waves. </w:t>
      </w:r>
      <w:r w:rsidR="00C87BAE" w:rsidRPr="00C87BAE">
        <w:rPr>
          <w:rFonts w:ascii="Times New Roman" w:hAnsi="Times New Roman" w:cs="Times New Roman"/>
          <w:i/>
          <w:iCs/>
          <w:noProof/>
        </w:rPr>
        <w:t>Bull. Am. Meteorol. Soc.</w:t>
      </w:r>
      <w:r w:rsidR="00C87BAE" w:rsidRPr="00C87BAE">
        <w:rPr>
          <w:rFonts w:ascii="Times New Roman" w:hAnsi="Times New Roman" w:cs="Times New Roman"/>
          <w:noProof/>
        </w:rPr>
        <w:t xml:space="preserve"> </w:t>
      </w:r>
      <w:r w:rsidR="00C87BAE" w:rsidRPr="00C87BAE">
        <w:rPr>
          <w:rFonts w:ascii="Times New Roman" w:hAnsi="Times New Roman" w:cs="Times New Roman"/>
          <w:b/>
          <w:bCs/>
          <w:noProof/>
        </w:rPr>
        <w:t>99</w:t>
      </w:r>
      <w:r w:rsidR="00C87BAE" w:rsidRPr="00C87BAE">
        <w:rPr>
          <w:rFonts w:ascii="Times New Roman" w:hAnsi="Times New Roman" w:cs="Times New Roman"/>
          <w:noProof/>
        </w:rPr>
        <w:t>, S44–S48 (2018).</w:t>
      </w:r>
    </w:p>
    <w:p w14:paraId="6A0BA46A"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 </w:t>
      </w:r>
      <w:r w:rsidRPr="00C87BAE">
        <w:rPr>
          <w:rFonts w:ascii="Times New Roman" w:hAnsi="Times New Roman" w:cs="Times New Roman"/>
          <w:noProof/>
        </w:rPr>
        <w:tab/>
        <w:t xml:space="preserve">T. L. Frölicher, C. Laufkötter, Emerging risks from marine heat waves. </w:t>
      </w:r>
      <w:r w:rsidRPr="00C87BAE">
        <w:rPr>
          <w:rFonts w:ascii="Times New Roman" w:hAnsi="Times New Roman" w:cs="Times New Roman"/>
          <w:i/>
          <w:iCs/>
          <w:noProof/>
        </w:rPr>
        <w:t>Nat. Commun.</w:t>
      </w:r>
      <w:r w:rsidRPr="00C87BAE">
        <w:rPr>
          <w:rFonts w:ascii="Times New Roman" w:hAnsi="Times New Roman" w:cs="Times New Roman"/>
          <w:noProof/>
        </w:rPr>
        <w:t xml:space="preserve"> </w:t>
      </w:r>
      <w:r w:rsidRPr="00C87BAE">
        <w:rPr>
          <w:rFonts w:ascii="Times New Roman" w:hAnsi="Times New Roman" w:cs="Times New Roman"/>
          <w:b/>
          <w:bCs/>
          <w:noProof/>
        </w:rPr>
        <w:t>9</w:t>
      </w:r>
      <w:r w:rsidRPr="00C87BAE">
        <w:rPr>
          <w:rFonts w:ascii="Times New Roman" w:hAnsi="Times New Roman" w:cs="Times New Roman"/>
          <w:noProof/>
        </w:rPr>
        <w:t xml:space="preserve"> (2018), pp. 1–4.</w:t>
      </w:r>
    </w:p>
    <w:p w14:paraId="5BAF571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 </w:t>
      </w:r>
      <w:r w:rsidRPr="00C87BAE">
        <w:rPr>
          <w:rFonts w:ascii="Times New Roman" w:hAnsi="Times New Roman" w:cs="Times New Roman"/>
          <w:noProof/>
        </w:rPr>
        <w:tab/>
        <w:t xml:space="preserve">T. P. Hughes, J. T. Kerry, A. H. Baird, S. R. Connolly, A. Dietzel, C. M. Eakin, S. F. Heron, A. S. Hoey, M. O. Hoogenboom, G. Liu, M. J. McWilliam, R. J. Pears, M. S. Pratchett, W. J. Skirving, J. S. Stella, G. Torda, Global warming transforms coral reef assemblages. </w:t>
      </w:r>
      <w:r w:rsidRPr="00C87BAE">
        <w:rPr>
          <w:rFonts w:ascii="Times New Roman" w:hAnsi="Times New Roman" w:cs="Times New Roman"/>
          <w:i/>
          <w:iCs/>
          <w:noProof/>
        </w:rPr>
        <w:t>Nature</w:t>
      </w:r>
      <w:r w:rsidRPr="00C87BAE">
        <w:rPr>
          <w:rFonts w:ascii="Times New Roman" w:hAnsi="Times New Roman" w:cs="Times New Roman"/>
          <w:noProof/>
        </w:rPr>
        <w:t xml:space="preserve">. </w:t>
      </w:r>
      <w:r w:rsidRPr="00C87BAE">
        <w:rPr>
          <w:rFonts w:ascii="Times New Roman" w:hAnsi="Times New Roman" w:cs="Times New Roman"/>
          <w:b/>
          <w:bCs/>
          <w:noProof/>
        </w:rPr>
        <w:t>556</w:t>
      </w:r>
      <w:r w:rsidRPr="00C87BAE">
        <w:rPr>
          <w:rFonts w:ascii="Times New Roman" w:hAnsi="Times New Roman" w:cs="Times New Roman"/>
          <w:noProof/>
        </w:rPr>
        <w:t>, 492–496 (2018).</w:t>
      </w:r>
    </w:p>
    <w:p w14:paraId="70ACEC5D"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 </w:t>
      </w:r>
      <w:r w:rsidRPr="00C87BAE">
        <w:rPr>
          <w:rFonts w:ascii="Times New Roman" w:hAnsi="Times New Roman" w:cs="Times New Roman"/>
          <w:noProof/>
        </w:rPr>
        <w:tab/>
        <w:t xml:space="preserve">L. Rogers-Bennett, C. A. Catton, Marine heat wave and multiple stressors tip bull kelp forest to sea urchin barrens. </w:t>
      </w:r>
      <w:r w:rsidRPr="00C87BAE">
        <w:rPr>
          <w:rFonts w:ascii="Times New Roman" w:hAnsi="Times New Roman" w:cs="Times New Roman"/>
          <w:i/>
          <w:iCs/>
          <w:noProof/>
        </w:rPr>
        <w:t>Sci. Rep.</w:t>
      </w:r>
      <w:r w:rsidRPr="00C87BAE">
        <w:rPr>
          <w:rFonts w:ascii="Times New Roman" w:hAnsi="Times New Roman" w:cs="Times New Roman"/>
          <w:noProof/>
        </w:rPr>
        <w:t xml:space="preserve"> </w:t>
      </w:r>
      <w:r w:rsidRPr="00C87BAE">
        <w:rPr>
          <w:rFonts w:ascii="Times New Roman" w:hAnsi="Times New Roman" w:cs="Times New Roman"/>
          <w:b/>
          <w:bCs/>
          <w:noProof/>
        </w:rPr>
        <w:t>9</w:t>
      </w:r>
      <w:r w:rsidRPr="00C87BAE">
        <w:rPr>
          <w:rFonts w:ascii="Times New Roman" w:hAnsi="Times New Roman" w:cs="Times New Roman"/>
          <w:noProof/>
        </w:rPr>
        <w:t>, 1–9 (2019).</w:t>
      </w:r>
    </w:p>
    <w:p w14:paraId="34F491EA"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 </w:t>
      </w:r>
      <w:r w:rsidRPr="00C87BAE">
        <w:rPr>
          <w:rFonts w:ascii="Times New Roman" w:hAnsi="Times New Roman" w:cs="Times New Roman"/>
          <w:noProof/>
        </w:rPr>
        <w:tab/>
        <w:t xml:space="preserve">J. M. Nielsen, L. A. Rogers, R. D. Brodeur, A. R. Thompson, T. D. Auth, A. L. Deary, J. T. Duffy-Anderson, M. Galbraith, J. A. Koslow, R. I. Perry, Responses of ichthyoplankton assemblages to the recent marine heatwave and previous climate fluctuations in several Northeast Pacific marine ecosystems. </w:t>
      </w:r>
      <w:r w:rsidRPr="00C87BAE">
        <w:rPr>
          <w:rFonts w:ascii="Times New Roman" w:hAnsi="Times New Roman" w:cs="Times New Roman"/>
          <w:i/>
          <w:iCs/>
          <w:noProof/>
        </w:rPr>
        <w:t>Glob. Chang. Biol.</w:t>
      </w:r>
      <w:r w:rsidRPr="00C87BAE">
        <w:rPr>
          <w:rFonts w:ascii="Times New Roman" w:hAnsi="Times New Roman" w:cs="Times New Roman"/>
          <w:noProof/>
        </w:rPr>
        <w:t xml:space="preserve"> </w:t>
      </w:r>
      <w:r w:rsidRPr="00C87BAE">
        <w:rPr>
          <w:rFonts w:ascii="Times New Roman" w:hAnsi="Times New Roman" w:cs="Times New Roman"/>
          <w:b/>
          <w:bCs/>
          <w:noProof/>
        </w:rPr>
        <w:t>27</w:t>
      </w:r>
      <w:r w:rsidRPr="00C87BAE">
        <w:rPr>
          <w:rFonts w:ascii="Times New Roman" w:hAnsi="Times New Roman" w:cs="Times New Roman"/>
          <w:noProof/>
        </w:rPr>
        <w:t>, 506–520 (2021).</w:t>
      </w:r>
    </w:p>
    <w:p w14:paraId="258E87AA"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 </w:t>
      </w:r>
      <w:r w:rsidRPr="00C87BAE">
        <w:rPr>
          <w:rFonts w:ascii="Times New Roman" w:hAnsi="Times New Roman" w:cs="Times New Roman"/>
          <w:noProof/>
        </w:rPr>
        <w:tab/>
        <w:t xml:space="preserve">W. W. L. Cheung, T. L. Frölicher, Marine heatwaves exacerbate climate change impacts for fisheries in the northeast Pacific. </w:t>
      </w:r>
      <w:r w:rsidRPr="00C87BAE">
        <w:rPr>
          <w:rFonts w:ascii="Times New Roman" w:hAnsi="Times New Roman" w:cs="Times New Roman"/>
          <w:i/>
          <w:iCs/>
          <w:noProof/>
        </w:rPr>
        <w:t>Sci. Rep.</w:t>
      </w:r>
      <w:r w:rsidRPr="00C87BAE">
        <w:rPr>
          <w:rFonts w:ascii="Times New Roman" w:hAnsi="Times New Roman" w:cs="Times New Roman"/>
          <w:noProof/>
        </w:rPr>
        <w:t xml:space="preserve"> </w:t>
      </w:r>
      <w:r w:rsidRPr="00C87BAE">
        <w:rPr>
          <w:rFonts w:ascii="Times New Roman" w:hAnsi="Times New Roman" w:cs="Times New Roman"/>
          <w:b/>
          <w:bCs/>
          <w:noProof/>
        </w:rPr>
        <w:t>10</w:t>
      </w:r>
      <w:r w:rsidRPr="00C87BAE">
        <w:rPr>
          <w:rFonts w:ascii="Times New Roman" w:hAnsi="Times New Roman" w:cs="Times New Roman"/>
          <w:noProof/>
        </w:rPr>
        <w:t>, 1–10 (2020).</w:t>
      </w:r>
    </w:p>
    <w:p w14:paraId="67F74D70"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 </w:t>
      </w:r>
      <w:r w:rsidRPr="00C87BAE">
        <w:rPr>
          <w:rFonts w:ascii="Times New Roman" w:hAnsi="Times New Roman" w:cs="Times New Roman"/>
          <w:noProof/>
        </w:rPr>
        <w:tab/>
        <w:t xml:space="preserve">M. L. Pinsky, R. L. Selden, Z. J. Kitchel, Climate-Driven Shifts in Marine Species Ranges: Scaling from Organisms to Communities. </w:t>
      </w:r>
      <w:r w:rsidRPr="00C87BAE">
        <w:rPr>
          <w:rFonts w:ascii="Times New Roman" w:hAnsi="Times New Roman" w:cs="Times New Roman"/>
          <w:i/>
          <w:iCs/>
          <w:noProof/>
        </w:rPr>
        <w:t>Ann. Rev. Mar. Sci.</w:t>
      </w:r>
      <w:r w:rsidRPr="00C87BAE">
        <w:rPr>
          <w:rFonts w:ascii="Times New Roman" w:hAnsi="Times New Roman" w:cs="Times New Roman"/>
          <w:noProof/>
        </w:rPr>
        <w:t xml:space="preserve"> </w:t>
      </w:r>
      <w:r w:rsidRPr="00C87BAE">
        <w:rPr>
          <w:rFonts w:ascii="Times New Roman" w:hAnsi="Times New Roman" w:cs="Times New Roman"/>
          <w:b/>
          <w:bCs/>
          <w:noProof/>
        </w:rPr>
        <w:t>12</w:t>
      </w:r>
      <w:r w:rsidRPr="00C87BAE">
        <w:rPr>
          <w:rFonts w:ascii="Times New Roman" w:hAnsi="Times New Roman" w:cs="Times New Roman"/>
          <w:noProof/>
        </w:rPr>
        <w:t xml:space="preserve">, 153–179 </w:t>
      </w:r>
      <w:r w:rsidRPr="00C87BAE">
        <w:rPr>
          <w:rFonts w:ascii="Times New Roman" w:hAnsi="Times New Roman" w:cs="Times New Roman"/>
          <w:noProof/>
        </w:rPr>
        <w:lastRenderedPageBreak/>
        <w:t>(2020).</w:t>
      </w:r>
    </w:p>
    <w:p w14:paraId="1562A2DF"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8. </w:t>
      </w:r>
      <w:r w:rsidRPr="00C87BAE">
        <w:rPr>
          <w:rFonts w:ascii="Times New Roman" w:hAnsi="Times New Roman" w:cs="Times New Roman"/>
          <w:noProof/>
        </w:rPr>
        <w:tab/>
        <w:t xml:space="preserve">E. A. Becker, K. A. Forney, J. V. Redfern, J. Barlow, M. G. Jacox, J. J. Roberts, D. M. Palacios, Predicting cetacean abundance and distribution in a changing climate. </w:t>
      </w:r>
      <w:r w:rsidRPr="00C87BAE">
        <w:rPr>
          <w:rFonts w:ascii="Times New Roman" w:hAnsi="Times New Roman" w:cs="Times New Roman"/>
          <w:i/>
          <w:iCs/>
          <w:noProof/>
        </w:rPr>
        <w:t>Divers. Distrib.</w:t>
      </w:r>
      <w:r w:rsidRPr="00C87BAE">
        <w:rPr>
          <w:rFonts w:ascii="Times New Roman" w:hAnsi="Times New Roman" w:cs="Times New Roman"/>
          <w:noProof/>
        </w:rPr>
        <w:t xml:space="preserve"> </w:t>
      </w:r>
      <w:r w:rsidRPr="00C87BAE">
        <w:rPr>
          <w:rFonts w:ascii="Times New Roman" w:hAnsi="Times New Roman" w:cs="Times New Roman"/>
          <w:b/>
          <w:bCs/>
          <w:noProof/>
        </w:rPr>
        <w:t>25</w:t>
      </w:r>
      <w:r w:rsidRPr="00C87BAE">
        <w:rPr>
          <w:rFonts w:ascii="Times New Roman" w:hAnsi="Times New Roman" w:cs="Times New Roman"/>
          <w:noProof/>
        </w:rPr>
        <w:t>, 626–643 (2019).</w:t>
      </w:r>
    </w:p>
    <w:p w14:paraId="040F0F0B"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9. </w:t>
      </w:r>
      <w:r w:rsidRPr="00C87BAE">
        <w:rPr>
          <w:rFonts w:ascii="Times New Roman" w:hAnsi="Times New Roman" w:cs="Times New Roman"/>
          <w:noProof/>
        </w:rPr>
        <w:tab/>
        <w:t xml:space="preserve">D. M. Checkley, R. G. Asch, R. R. Rykaczewski, Climate, Anchovy, and Sardine. </w:t>
      </w:r>
      <w:r w:rsidRPr="00C87BAE">
        <w:rPr>
          <w:rFonts w:ascii="Times New Roman" w:hAnsi="Times New Roman" w:cs="Times New Roman"/>
          <w:i/>
          <w:iCs/>
          <w:noProof/>
        </w:rPr>
        <w:t>Ann. Rev. Mar. Sci.</w:t>
      </w:r>
      <w:r w:rsidRPr="00C87BAE">
        <w:rPr>
          <w:rFonts w:ascii="Times New Roman" w:hAnsi="Times New Roman" w:cs="Times New Roman"/>
          <w:noProof/>
        </w:rPr>
        <w:t xml:space="preserve"> </w:t>
      </w:r>
      <w:r w:rsidRPr="00C87BAE">
        <w:rPr>
          <w:rFonts w:ascii="Times New Roman" w:hAnsi="Times New Roman" w:cs="Times New Roman"/>
          <w:b/>
          <w:bCs/>
          <w:noProof/>
        </w:rPr>
        <w:t>9</w:t>
      </w:r>
      <w:r w:rsidRPr="00C87BAE">
        <w:rPr>
          <w:rFonts w:ascii="Times New Roman" w:hAnsi="Times New Roman" w:cs="Times New Roman"/>
          <w:noProof/>
        </w:rPr>
        <w:t>, 469–493 (2017).</w:t>
      </w:r>
    </w:p>
    <w:p w14:paraId="50C0DE2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10. </w:t>
      </w:r>
      <w:r w:rsidRPr="00C87BAE">
        <w:rPr>
          <w:rFonts w:ascii="Times New Roman" w:hAnsi="Times New Roman" w:cs="Times New Roman"/>
          <w:noProof/>
        </w:rPr>
        <w:tab/>
        <w:t xml:space="preserve">F. P. Chavez, J. Ryan, S. E. Lluch-Cota, C. M. Ñiquen, Climate: From anchovies to sardines and back: Multidecadal change in the Pacific Ocean. </w:t>
      </w:r>
      <w:r w:rsidRPr="00C87BAE">
        <w:rPr>
          <w:rFonts w:ascii="Times New Roman" w:hAnsi="Times New Roman" w:cs="Times New Roman"/>
          <w:i/>
          <w:iCs/>
          <w:noProof/>
        </w:rPr>
        <w:t>Science (80-. ).</w:t>
      </w:r>
      <w:r w:rsidRPr="00C87BAE">
        <w:rPr>
          <w:rFonts w:ascii="Times New Roman" w:hAnsi="Times New Roman" w:cs="Times New Roman"/>
          <w:noProof/>
        </w:rPr>
        <w:t xml:space="preserve"> </w:t>
      </w:r>
      <w:r w:rsidRPr="00C87BAE">
        <w:rPr>
          <w:rFonts w:ascii="Times New Roman" w:hAnsi="Times New Roman" w:cs="Times New Roman"/>
          <w:b/>
          <w:bCs/>
          <w:noProof/>
        </w:rPr>
        <w:t>299</w:t>
      </w:r>
      <w:r w:rsidRPr="00C87BAE">
        <w:rPr>
          <w:rFonts w:ascii="Times New Roman" w:hAnsi="Times New Roman" w:cs="Times New Roman"/>
          <w:noProof/>
        </w:rPr>
        <w:t>, 217–221 (2003).</w:t>
      </w:r>
    </w:p>
    <w:p w14:paraId="1217711C"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11. </w:t>
      </w:r>
      <w:r w:rsidRPr="00C87BAE">
        <w:rPr>
          <w:rFonts w:ascii="Times New Roman" w:hAnsi="Times New Roman" w:cs="Times New Roman"/>
          <w:noProof/>
        </w:rPr>
        <w:tab/>
        <w:t xml:space="preserve">M. Lindegren, D. M. Checkley, T. Rouyer, A. D. MacCall, N. C. Stenseth, Climate, fishing, and fluctuations of sardine and anchovy in the California Current. </w:t>
      </w:r>
      <w:r w:rsidRPr="00C87BAE">
        <w:rPr>
          <w:rFonts w:ascii="Times New Roman" w:hAnsi="Times New Roman" w:cs="Times New Roman"/>
          <w:i/>
          <w:iCs/>
          <w:noProof/>
        </w:rPr>
        <w:t>Proc. Natl. Acad. Sci. U. S. A.</w:t>
      </w:r>
      <w:r w:rsidRPr="00C87BAE">
        <w:rPr>
          <w:rFonts w:ascii="Times New Roman" w:hAnsi="Times New Roman" w:cs="Times New Roman"/>
          <w:noProof/>
        </w:rPr>
        <w:t xml:space="preserve"> </w:t>
      </w:r>
      <w:r w:rsidRPr="00C87BAE">
        <w:rPr>
          <w:rFonts w:ascii="Times New Roman" w:hAnsi="Times New Roman" w:cs="Times New Roman"/>
          <w:b/>
          <w:bCs/>
          <w:noProof/>
        </w:rPr>
        <w:t>110</w:t>
      </w:r>
      <w:r w:rsidRPr="00C87BAE">
        <w:rPr>
          <w:rFonts w:ascii="Times New Roman" w:hAnsi="Times New Roman" w:cs="Times New Roman"/>
          <w:noProof/>
        </w:rPr>
        <w:t>, 13672–13677 (2013).</w:t>
      </w:r>
    </w:p>
    <w:p w14:paraId="285B0B13"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12. </w:t>
      </w:r>
      <w:r w:rsidRPr="00C87BAE">
        <w:rPr>
          <w:rFonts w:ascii="Times New Roman" w:hAnsi="Times New Roman" w:cs="Times New Roman"/>
          <w:noProof/>
        </w:rPr>
        <w:tab/>
        <w:t xml:space="preserve">N. D. Gallo, E. Drenkard, A. R. Thompson, E. D. Weber, D. Wilson-Vandenberg, S. McClatchie, J. A. Koslow, B. X. Semmens, Bridging From Monitoring to Solutions-Based Thinking: Lessons From CalCOFI for Understanding and Adapting to Marine Climate Change Impacts. </w:t>
      </w:r>
      <w:r w:rsidRPr="00C87BAE">
        <w:rPr>
          <w:rFonts w:ascii="Times New Roman" w:hAnsi="Times New Roman" w:cs="Times New Roman"/>
          <w:i/>
          <w:iCs/>
          <w:noProof/>
        </w:rPr>
        <w:t>Front. Mar. Sci.</w:t>
      </w:r>
      <w:r w:rsidRPr="00C87BAE">
        <w:rPr>
          <w:rFonts w:ascii="Times New Roman" w:hAnsi="Times New Roman" w:cs="Times New Roman"/>
          <w:noProof/>
        </w:rPr>
        <w:t xml:space="preserve"> </w:t>
      </w:r>
      <w:r w:rsidRPr="00C87BAE">
        <w:rPr>
          <w:rFonts w:ascii="Times New Roman" w:hAnsi="Times New Roman" w:cs="Times New Roman"/>
          <w:b/>
          <w:bCs/>
          <w:noProof/>
        </w:rPr>
        <w:t>6</w:t>
      </w:r>
      <w:r w:rsidRPr="00C87BAE">
        <w:rPr>
          <w:rFonts w:ascii="Times New Roman" w:hAnsi="Times New Roman" w:cs="Times New Roman"/>
          <w:noProof/>
        </w:rPr>
        <w:t>, 695 (2019).</w:t>
      </w:r>
    </w:p>
    <w:p w14:paraId="47C4B1D1"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13. </w:t>
      </w:r>
      <w:r w:rsidRPr="00C87BAE">
        <w:rPr>
          <w:rFonts w:ascii="Times New Roman" w:hAnsi="Times New Roman" w:cs="Times New Roman"/>
          <w:noProof/>
        </w:rPr>
        <w:tab/>
        <w:t xml:space="preserve">P. E. Smith, H. G. Moser, Long-term trends and variability in the larvae of Pacific sardine and associated fish species of the California Current region. </w:t>
      </w:r>
      <w:r w:rsidRPr="00C87BAE">
        <w:rPr>
          <w:rFonts w:ascii="Times New Roman" w:hAnsi="Times New Roman" w:cs="Times New Roman"/>
          <w:i/>
          <w:iCs/>
          <w:noProof/>
        </w:rPr>
        <w:t>Deep. Res. Part II Top. Stud. Oceanogr.</w:t>
      </w:r>
      <w:r w:rsidRPr="00C87BAE">
        <w:rPr>
          <w:rFonts w:ascii="Times New Roman" w:hAnsi="Times New Roman" w:cs="Times New Roman"/>
          <w:noProof/>
        </w:rPr>
        <w:t xml:space="preserve"> </w:t>
      </w:r>
      <w:r w:rsidRPr="00C87BAE">
        <w:rPr>
          <w:rFonts w:ascii="Times New Roman" w:hAnsi="Times New Roman" w:cs="Times New Roman"/>
          <w:b/>
          <w:bCs/>
          <w:noProof/>
        </w:rPr>
        <w:t>50</w:t>
      </w:r>
      <w:r w:rsidRPr="00C87BAE">
        <w:rPr>
          <w:rFonts w:ascii="Times New Roman" w:hAnsi="Times New Roman" w:cs="Times New Roman"/>
          <w:noProof/>
        </w:rPr>
        <w:t>, 2519–2536 (2003).</w:t>
      </w:r>
    </w:p>
    <w:p w14:paraId="5FE67790"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14. </w:t>
      </w:r>
      <w:r w:rsidRPr="00C87BAE">
        <w:rPr>
          <w:rFonts w:ascii="Times New Roman" w:hAnsi="Times New Roman" w:cs="Times New Roman"/>
          <w:noProof/>
        </w:rPr>
        <w:tab/>
        <w:t xml:space="preserve">C. H. Hsieh, C. S. Reiss, J. R. Hunter, J. R. Beddington, R. M. May, G. Sugihara, Fishing elevates variability in the abundance of exploited species. </w:t>
      </w:r>
      <w:r w:rsidRPr="00C87BAE">
        <w:rPr>
          <w:rFonts w:ascii="Times New Roman" w:hAnsi="Times New Roman" w:cs="Times New Roman"/>
          <w:i/>
          <w:iCs/>
          <w:noProof/>
        </w:rPr>
        <w:t>Nature</w:t>
      </w:r>
      <w:r w:rsidRPr="00C87BAE">
        <w:rPr>
          <w:rFonts w:ascii="Times New Roman" w:hAnsi="Times New Roman" w:cs="Times New Roman"/>
          <w:noProof/>
        </w:rPr>
        <w:t xml:space="preserve">. </w:t>
      </w:r>
      <w:r w:rsidRPr="00C87BAE">
        <w:rPr>
          <w:rFonts w:ascii="Times New Roman" w:hAnsi="Times New Roman" w:cs="Times New Roman"/>
          <w:b/>
          <w:bCs/>
          <w:noProof/>
        </w:rPr>
        <w:t>443</w:t>
      </w:r>
      <w:r w:rsidRPr="00C87BAE">
        <w:rPr>
          <w:rFonts w:ascii="Times New Roman" w:hAnsi="Times New Roman" w:cs="Times New Roman"/>
          <w:noProof/>
        </w:rPr>
        <w:t>, 859–862 (2006).</w:t>
      </w:r>
    </w:p>
    <w:p w14:paraId="2785CAF2"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15. </w:t>
      </w:r>
      <w:r w:rsidRPr="00C87BAE">
        <w:rPr>
          <w:rFonts w:ascii="Times New Roman" w:hAnsi="Times New Roman" w:cs="Times New Roman"/>
          <w:noProof/>
        </w:rPr>
        <w:tab/>
        <w:t xml:space="preserve">A. R. Thompson, W. Watson, S. McClatchie, E. D. Weber, Multi-scale sampling to evaluate assemblage dynamics in an oceanic marine reserve. </w:t>
      </w:r>
      <w:r w:rsidRPr="00C87BAE">
        <w:rPr>
          <w:rFonts w:ascii="Times New Roman" w:hAnsi="Times New Roman" w:cs="Times New Roman"/>
          <w:i/>
          <w:iCs/>
          <w:noProof/>
        </w:rPr>
        <w:t>PLoS One</w:t>
      </w:r>
      <w:r w:rsidRPr="00C87BAE">
        <w:rPr>
          <w:rFonts w:ascii="Times New Roman" w:hAnsi="Times New Roman" w:cs="Times New Roman"/>
          <w:noProof/>
        </w:rPr>
        <w:t xml:space="preserve">. </w:t>
      </w:r>
      <w:r w:rsidRPr="00C87BAE">
        <w:rPr>
          <w:rFonts w:ascii="Times New Roman" w:hAnsi="Times New Roman" w:cs="Times New Roman"/>
          <w:b/>
          <w:bCs/>
          <w:noProof/>
        </w:rPr>
        <w:t>7</w:t>
      </w:r>
      <w:r w:rsidRPr="00C87BAE">
        <w:rPr>
          <w:rFonts w:ascii="Times New Roman" w:hAnsi="Times New Roman" w:cs="Times New Roman"/>
          <w:noProof/>
        </w:rPr>
        <w:t>, e33131 (2012).</w:t>
      </w:r>
    </w:p>
    <w:p w14:paraId="52C77483"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16. </w:t>
      </w:r>
      <w:r w:rsidRPr="00C87BAE">
        <w:rPr>
          <w:rFonts w:ascii="Times New Roman" w:hAnsi="Times New Roman" w:cs="Times New Roman"/>
          <w:noProof/>
        </w:rPr>
        <w:tab/>
        <w:t xml:space="preserve">H. G. Moser  P.E. Smith, and L.E. Eber, Larval fish assemblages in the California Current </w:t>
      </w:r>
      <w:r w:rsidRPr="00C87BAE">
        <w:rPr>
          <w:rFonts w:ascii="Times New Roman" w:hAnsi="Times New Roman" w:cs="Times New Roman"/>
          <w:noProof/>
        </w:rPr>
        <w:lastRenderedPageBreak/>
        <w:t xml:space="preserve">region, 1954-1960, a period of dynamic environmental change. </w:t>
      </w:r>
      <w:r w:rsidRPr="00C87BAE">
        <w:rPr>
          <w:rFonts w:ascii="Times New Roman" w:hAnsi="Times New Roman" w:cs="Times New Roman"/>
          <w:i/>
          <w:iCs/>
          <w:noProof/>
        </w:rPr>
        <w:t>CalCOFI Rep.</w:t>
      </w:r>
      <w:r w:rsidRPr="00C87BAE">
        <w:rPr>
          <w:rFonts w:ascii="Times New Roman" w:hAnsi="Times New Roman" w:cs="Times New Roman"/>
          <w:noProof/>
        </w:rPr>
        <w:t xml:space="preserve"> </w:t>
      </w:r>
      <w:r w:rsidRPr="00C87BAE">
        <w:rPr>
          <w:rFonts w:ascii="Times New Roman" w:hAnsi="Times New Roman" w:cs="Times New Roman"/>
          <w:b/>
          <w:bCs/>
          <w:noProof/>
        </w:rPr>
        <w:t>28</w:t>
      </w:r>
      <w:r w:rsidRPr="00C87BAE">
        <w:rPr>
          <w:rFonts w:ascii="Times New Roman" w:hAnsi="Times New Roman" w:cs="Times New Roman"/>
          <w:noProof/>
        </w:rPr>
        <w:t>, 97–127 (1987).</w:t>
      </w:r>
    </w:p>
    <w:p w14:paraId="48CDB42F"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17. </w:t>
      </w:r>
      <w:r w:rsidRPr="00C87BAE">
        <w:rPr>
          <w:rFonts w:ascii="Times New Roman" w:hAnsi="Times New Roman" w:cs="Times New Roman"/>
          <w:noProof/>
        </w:rPr>
        <w:tab/>
        <w:t xml:space="preserve">H. Moser, R. Charter, P. Smith, D. Ambrose, W. Watson, S. Charter, E. Sandknop, Distributional atlas of fish larvae and eggs in the Southern California Bight region: 1951-1998. </w:t>
      </w:r>
      <w:r w:rsidRPr="00C87BAE">
        <w:rPr>
          <w:rFonts w:ascii="Times New Roman" w:hAnsi="Times New Roman" w:cs="Times New Roman"/>
          <w:i/>
          <w:iCs/>
          <w:noProof/>
        </w:rPr>
        <w:t>Calif. Coop. Ocean. Fish. Investig. Atlas</w:t>
      </w:r>
      <w:r w:rsidRPr="00C87BAE">
        <w:rPr>
          <w:rFonts w:ascii="Times New Roman" w:hAnsi="Times New Roman" w:cs="Times New Roman"/>
          <w:noProof/>
        </w:rPr>
        <w:t xml:space="preserve">. </w:t>
      </w:r>
      <w:r w:rsidRPr="00C87BAE">
        <w:rPr>
          <w:rFonts w:ascii="Times New Roman" w:hAnsi="Times New Roman" w:cs="Times New Roman"/>
          <w:b/>
          <w:bCs/>
          <w:noProof/>
        </w:rPr>
        <w:t>34</w:t>
      </w:r>
      <w:r w:rsidRPr="00C87BAE">
        <w:rPr>
          <w:rFonts w:ascii="Times New Roman" w:hAnsi="Times New Roman" w:cs="Times New Roman"/>
          <w:noProof/>
        </w:rPr>
        <w:t>, 1–166 (2001).</w:t>
      </w:r>
    </w:p>
    <w:p w14:paraId="16864CD0"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18. </w:t>
      </w:r>
      <w:r w:rsidRPr="00C87BAE">
        <w:rPr>
          <w:rFonts w:ascii="Times New Roman" w:hAnsi="Times New Roman" w:cs="Times New Roman"/>
          <w:noProof/>
        </w:rPr>
        <w:tab/>
        <w:t xml:space="preserve">M. A. Snyder, L. C. Sloan, N. S. Diffenbaugh, J. L. Bell, Future climate change and upwelling in the California Current. </w:t>
      </w:r>
      <w:r w:rsidRPr="00C87BAE">
        <w:rPr>
          <w:rFonts w:ascii="Times New Roman" w:hAnsi="Times New Roman" w:cs="Times New Roman"/>
          <w:i/>
          <w:iCs/>
          <w:noProof/>
        </w:rPr>
        <w:t>Geophys. Res. Lett.</w:t>
      </w:r>
      <w:r w:rsidRPr="00C87BAE">
        <w:rPr>
          <w:rFonts w:ascii="Times New Roman" w:hAnsi="Times New Roman" w:cs="Times New Roman"/>
          <w:noProof/>
        </w:rPr>
        <w:t xml:space="preserve"> </w:t>
      </w:r>
      <w:r w:rsidRPr="00C87BAE">
        <w:rPr>
          <w:rFonts w:ascii="Times New Roman" w:hAnsi="Times New Roman" w:cs="Times New Roman"/>
          <w:b/>
          <w:bCs/>
          <w:noProof/>
        </w:rPr>
        <w:t>30</w:t>
      </w:r>
      <w:r w:rsidRPr="00C87BAE">
        <w:rPr>
          <w:rFonts w:ascii="Times New Roman" w:hAnsi="Times New Roman" w:cs="Times New Roman"/>
          <w:noProof/>
        </w:rPr>
        <w:t>, 1823 (2003).</w:t>
      </w:r>
    </w:p>
    <w:p w14:paraId="393D83F5"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19. </w:t>
      </w:r>
      <w:r w:rsidRPr="00C87BAE">
        <w:rPr>
          <w:rFonts w:ascii="Times New Roman" w:hAnsi="Times New Roman" w:cs="Times New Roman"/>
          <w:noProof/>
        </w:rPr>
        <w:tab/>
        <w:t xml:space="preserve">R. G. Asch, Climate change and decadal shifts in the phenology of larval fishes in the California Current ecosystem. </w:t>
      </w:r>
      <w:r w:rsidRPr="00C87BAE">
        <w:rPr>
          <w:rFonts w:ascii="Times New Roman" w:hAnsi="Times New Roman" w:cs="Times New Roman"/>
          <w:i/>
          <w:iCs/>
          <w:noProof/>
        </w:rPr>
        <w:t>Proc. Natl. Acad. Sci. U. S. A.</w:t>
      </w:r>
      <w:r w:rsidRPr="00C87BAE">
        <w:rPr>
          <w:rFonts w:ascii="Times New Roman" w:hAnsi="Times New Roman" w:cs="Times New Roman"/>
          <w:noProof/>
        </w:rPr>
        <w:t xml:space="preserve"> </w:t>
      </w:r>
      <w:r w:rsidRPr="00C87BAE">
        <w:rPr>
          <w:rFonts w:ascii="Times New Roman" w:hAnsi="Times New Roman" w:cs="Times New Roman"/>
          <w:b/>
          <w:bCs/>
          <w:noProof/>
        </w:rPr>
        <w:t>112</w:t>
      </w:r>
      <w:r w:rsidRPr="00C87BAE">
        <w:rPr>
          <w:rFonts w:ascii="Times New Roman" w:hAnsi="Times New Roman" w:cs="Times New Roman"/>
          <w:noProof/>
        </w:rPr>
        <w:t>, E4065–E4074 (2015).</w:t>
      </w:r>
    </w:p>
    <w:p w14:paraId="07FC10EB"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20. </w:t>
      </w:r>
      <w:r w:rsidRPr="00C87BAE">
        <w:rPr>
          <w:rFonts w:ascii="Times New Roman" w:hAnsi="Times New Roman" w:cs="Times New Roman"/>
          <w:noProof/>
        </w:rPr>
        <w:tab/>
        <w:t xml:space="preserve">A. R. Thompson, N. J. Ben-Aderet, N. M. Bowlin, D. Kacev, R. Swalethorp, W. Watson, Putting the Pacific marine heatwave into perspective: The response of larval fish off southern California to unprecedented warming in 2014–2016 relative to the previous 65 years. </w:t>
      </w:r>
      <w:r w:rsidRPr="00C87BAE">
        <w:rPr>
          <w:rFonts w:ascii="Times New Roman" w:hAnsi="Times New Roman" w:cs="Times New Roman"/>
          <w:i/>
          <w:iCs/>
          <w:noProof/>
        </w:rPr>
        <w:t>Glob. Chang. Biol.</w:t>
      </w:r>
      <w:r w:rsidRPr="00C87BAE">
        <w:rPr>
          <w:rFonts w:ascii="Times New Roman" w:hAnsi="Times New Roman" w:cs="Times New Roman"/>
          <w:noProof/>
        </w:rPr>
        <w:t xml:space="preserve"> </w:t>
      </w:r>
      <w:r w:rsidRPr="00C87BAE">
        <w:rPr>
          <w:rFonts w:ascii="Times New Roman" w:hAnsi="Times New Roman" w:cs="Times New Roman"/>
          <w:b/>
          <w:bCs/>
          <w:noProof/>
        </w:rPr>
        <w:t>28</w:t>
      </w:r>
      <w:r w:rsidRPr="00C87BAE">
        <w:rPr>
          <w:rFonts w:ascii="Times New Roman" w:hAnsi="Times New Roman" w:cs="Times New Roman"/>
          <w:noProof/>
        </w:rPr>
        <w:t>, 1766–1785 (2022).</w:t>
      </w:r>
    </w:p>
    <w:p w14:paraId="6C21C2B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21. </w:t>
      </w:r>
      <w:r w:rsidRPr="00C87BAE">
        <w:rPr>
          <w:rFonts w:ascii="Times New Roman" w:hAnsi="Times New Roman" w:cs="Times New Roman"/>
          <w:noProof/>
        </w:rPr>
        <w:tab/>
        <w:t xml:space="preserve">A. R. Thompson, D. C. Chen, L. W. Guo, J. R. Hyde, W. Watson, Larval abundances of rockfishes that were historically targeted by fishing increased over 16 years in association with a large marine protected area. </w:t>
      </w:r>
      <w:r w:rsidRPr="00C87BAE">
        <w:rPr>
          <w:rFonts w:ascii="Times New Roman" w:hAnsi="Times New Roman" w:cs="Times New Roman"/>
          <w:i/>
          <w:iCs/>
          <w:noProof/>
        </w:rPr>
        <w:t>R. Soc. Open Sci.</w:t>
      </w:r>
      <w:r w:rsidRPr="00C87BAE">
        <w:rPr>
          <w:rFonts w:ascii="Times New Roman" w:hAnsi="Times New Roman" w:cs="Times New Roman"/>
          <w:noProof/>
        </w:rPr>
        <w:t xml:space="preserve"> </w:t>
      </w:r>
      <w:r w:rsidRPr="00C87BAE">
        <w:rPr>
          <w:rFonts w:ascii="Times New Roman" w:hAnsi="Times New Roman" w:cs="Times New Roman"/>
          <w:b/>
          <w:bCs/>
          <w:noProof/>
        </w:rPr>
        <w:t>4</w:t>
      </w:r>
      <w:r w:rsidRPr="00C87BAE">
        <w:rPr>
          <w:rFonts w:ascii="Times New Roman" w:hAnsi="Times New Roman" w:cs="Times New Roman"/>
          <w:noProof/>
        </w:rPr>
        <w:t>, 170639 (2017).</w:t>
      </w:r>
    </w:p>
    <w:p w14:paraId="6637BAEC"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22. </w:t>
      </w:r>
      <w:r w:rsidRPr="00C87BAE">
        <w:rPr>
          <w:rFonts w:ascii="Times New Roman" w:hAnsi="Times New Roman" w:cs="Times New Roman"/>
          <w:noProof/>
        </w:rPr>
        <w:tab/>
        <w:t xml:space="preserve">Z. Gold, E. E. Curd, K. D. Goodwin, E. S. Choi, B. W. Frable, A. R. Thompson, H. J. Walker, R. S. Burton, D. Kacev, L. D. Martz, P. H. Barber, Improving metabarcoding taxonomic assignment: A case study of fishes in a large marine ecosystem. </w:t>
      </w:r>
      <w:r w:rsidRPr="00C87BAE">
        <w:rPr>
          <w:rFonts w:ascii="Times New Roman" w:hAnsi="Times New Roman" w:cs="Times New Roman"/>
          <w:i/>
          <w:iCs/>
          <w:noProof/>
        </w:rPr>
        <w:t>Mol. Ecol. Resour.</w:t>
      </w:r>
      <w:r w:rsidRPr="00C87BAE">
        <w:rPr>
          <w:rFonts w:ascii="Times New Roman" w:hAnsi="Times New Roman" w:cs="Times New Roman"/>
          <w:noProof/>
        </w:rPr>
        <w:t xml:space="preserve"> </w:t>
      </w:r>
      <w:r w:rsidRPr="00C87BAE">
        <w:rPr>
          <w:rFonts w:ascii="Times New Roman" w:hAnsi="Times New Roman" w:cs="Times New Roman"/>
          <w:b/>
          <w:bCs/>
          <w:noProof/>
        </w:rPr>
        <w:t>21</w:t>
      </w:r>
      <w:r w:rsidRPr="00C87BAE">
        <w:rPr>
          <w:rFonts w:ascii="Times New Roman" w:hAnsi="Times New Roman" w:cs="Times New Roman"/>
          <w:noProof/>
        </w:rPr>
        <w:t>, 2546–2564 (2021).</w:t>
      </w:r>
    </w:p>
    <w:p w14:paraId="030AE4DA"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23. </w:t>
      </w:r>
      <w:r w:rsidRPr="00C87BAE">
        <w:rPr>
          <w:rFonts w:ascii="Times New Roman" w:hAnsi="Times New Roman" w:cs="Times New Roman"/>
          <w:noProof/>
        </w:rPr>
        <w:tab/>
        <w:t xml:space="preserve">M. Miya, R. O. Gotoh, T. Sado, MiFish metabarcoding: a high-throughput approach for simultaneous detection of multiple fish species from environmental DNA and other samples. </w:t>
      </w:r>
      <w:r w:rsidRPr="00C87BAE">
        <w:rPr>
          <w:rFonts w:ascii="Times New Roman" w:hAnsi="Times New Roman" w:cs="Times New Roman"/>
          <w:i/>
          <w:iCs/>
          <w:noProof/>
        </w:rPr>
        <w:t>Fish. Sci.</w:t>
      </w:r>
      <w:r w:rsidRPr="00C87BAE">
        <w:rPr>
          <w:rFonts w:ascii="Times New Roman" w:hAnsi="Times New Roman" w:cs="Times New Roman"/>
          <w:noProof/>
        </w:rPr>
        <w:t xml:space="preserve"> </w:t>
      </w:r>
      <w:r w:rsidRPr="00C87BAE">
        <w:rPr>
          <w:rFonts w:ascii="Times New Roman" w:hAnsi="Times New Roman" w:cs="Times New Roman"/>
          <w:b/>
          <w:bCs/>
          <w:noProof/>
        </w:rPr>
        <w:t>86</w:t>
      </w:r>
      <w:r w:rsidRPr="00C87BAE">
        <w:rPr>
          <w:rFonts w:ascii="Times New Roman" w:hAnsi="Times New Roman" w:cs="Times New Roman"/>
          <w:noProof/>
        </w:rPr>
        <w:t>, 939–970 (2020).</w:t>
      </w:r>
    </w:p>
    <w:p w14:paraId="53FA2F00"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24. </w:t>
      </w:r>
      <w:r w:rsidRPr="00C87BAE">
        <w:rPr>
          <w:rFonts w:ascii="Times New Roman" w:hAnsi="Times New Roman" w:cs="Times New Roman"/>
          <w:noProof/>
        </w:rPr>
        <w:tab/>
        <w:t xml:space="preserve">M. G. Jacox, M. A. Alexander, N. J. Mantua, J. D. Scott, G. Hervieux, R. S. Webb, F. E. </w:t>
      </w:r>
      <w:r w:rsidRPr="00C87BAE">
        <w:rPr>
          <w:rFonts w:ascii="Times New Roman" w:hAnsi="Times New Roman" w:cs="Times New Roman"/>
          <w:noProof/>
        </w:rPr>
        <w:lastRenderedPageBreak/>
        <w:t xml:space="preserve">Werner, 6. Forcing of multiyear extreme ocean temperatures that impacted California current living marine resources in 2016. </w:t>
      </w:r>
      <w:r w:rsidRPr="00C87BAE">
        <w:rPr>
          <w:rFonts w:ascii="Times New Roman" w:hAnsi="Times New Roman" w:cs="Times New Roman"/>
          <w:i/>
          <w:iCs/>
          <w:noProof/>
        </w:rPr>
        <w:t>Bull. Am. Meteorol. Soc.</w:t>
      </w:r>
      <w:r w:rsidRPr="00C87BAE">
        <w:rPr>
          <w:rFonts w:ascii="Times New Roman" w:hAnsi="Times New Roman" w:cs="Times New Roman"/>
          <w:noProof/>
        </w:rPr>
        <w:t xml:space="preserve"> </w:t>
      </w:r>
      <w:r w:rsidRPr="00C87BAE">
        <w:rPr>
          <w:rFonts w:ascii="Times New Roman" w:hAnsi="Times New Roman" w:cs="Times New Roman"/>
          <w:b/>
          <w:bCs/>
          <w:noProof/>
        </w:rPr>
        <w:t>99</w:t>
      </w:r>
      <w:r w:rsidRPr="00C87BAE">
        <w:rPr>
          <w:rFonts w:ascii="Times New Roman" w:hAnsi="Times New Roman" w:cs="Times New Roman"/>
          <w:noProof/>
        </w:rPr>
        <w:t>, S27–S33 (2018).</w:t>
      </w:r>
    </w:p>
    <w:p w14:paraId="3FE9E87F"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25. </w:t>
      </w:r>
      <w:r w:rsidRPr="00C87BAE">
        <w:rPr>
          <w:rFonts w:ascii="Times New Roman" w:hAnsi="Times New Roman" w:cs="Times New Roman"/>
          <w:noProof/>
        </w:rPr>
        <w:tab/>
        <w:t xml:space="preserve">C. A. Morgan, B. R. Beckman, L. A. Weitkamp, K. L. Fresh, Recent Ecosystem Disturbance in the Northern California Current. </w:t>
      </w:r>
      <w:r w:rsidRPr="00C87BAE">
        <w:rPr>
          <w:rFonts w:ascii="Times New Roman" w:hAnsi="Times New Roman" w:cs="Times New Roman"/>
          <w:i/>
          <w:iCs/>
          <w:noProof/>
        </w:rPr>
        <w:t>Fisheries</w:t>
      </w:r>
      <w:r w:rsidRPr="00C87BAE">
        <w:rPr>
          <w:rFonts w:ascii="Times New Roman" w:hAnsi="Times New Roman" w:cs="Times New Roman"/>
          <w:noProof/>
        </w:rPr>
        <w:t xml:space="preserve">. </w:t>
      </w:r>
      <w:r w:rsidRPr="00C87BAE">
        <w:rPr>
          <w:rFonts w:ascii="Times New Roman" w:hAnsi="Times New Roman" w:cs="Times New Roman"/>
          <w:b/>
          <w:bCs/>
          <w:noProof/>
        </w:rPr>
        <w:t>44</w:t>
      </w:r>
      <w:r w:rsidRPr="00C87BAE">
        <w:rPr>
          <w:rFonts w:ascii="Times New Roman" w:hAnsi="Times New Roman" w:cs="Times New Roman"/>
          <w:noProof/>
        </w:rPr>
        <w:t>, 465–474 (2019).</w:t>
      </w:r>
    </w:p>
    <w:p w14:paraId="0B892449"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26. </w:t>
      </w:r>
      <w:r w:rsidRPr="00C87BAE">
        <w:rPr>
          <w:rFonts w:ascii="Times New Roman" w:hAnsi="Times New Roman" w:cs="Times New Roman"/>
          <w:noProof/>
        </w:rPr>
        <w:tab/>
        <w:t xml:space="preserve">C. L. Gentemann, M. R. Fewings, M. García-Reyes, Satellite sea surface temperatures along the West Coast of the United States during the 2014–2016 northeast Pacific marine heat wave. </w:t>
      </w:r>
      <w:r w:rsidRPr="00C87BAE">
        <w:rPr>
          <w:rFonts w:ascii="Times New Roman" w:hAnsi="Times New Roman" w:cs="Times New Roman"/>
          <w:i/>
          <w:iCs/>
          <w:noProof/>
        </w:rPr>
        <w:t>Geophys. Res. Lett.</w:t>
      </w:r>
      <w:r w:rsidRPr="00C87BAE">
        <w:rPr>
          <w:rFonts w:ascii="Times New Roman" w:hAnsi="Times New Roman" w:cs="Times New Roman"/>
          <w:noProof/>
        </w:rPr>
        <w:t xml:space="preserve"> </w:t>
      </w:r>
      <w:r w:rsidRPr="00C87BAE">
        <w:rPr>
          <w:rFonts w:ascii="Times New Roman" w:hAnsi="Times New Roman" w:cs="Times New Roman"/>
          <w:b/>
          <w:bCs/>
          <w:noProof/>
        </w:rPr>
        <w:t>44</w:t>
      </w:r>
      <w:r w:rsidRPr="00C87BAE">
        <w:rPr>
          <w:rFonts w:ascii="Times New Roman" w:hAnsi="Times New Roman" w:cs="Times New Roman"/>
          <w:noProof/>
        </w:rPr>
        <w:t>, 312–319 (2017).</w:t>
      </w:r>
    </w:p>
    <w:p w14:paraId="2741B753"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27. </w:t>
      </w:r>
      <w:r w:rsidRPr="00C87BAE">
        <w:rPr>
          <w:rFonts w:ascii="Times New Roman" w:hAnsi="Times New Roman" w:cs="Times New Roman"/>
          <w:noProof/>
        </w:rPr>
        <w:tab/>
        <w:t xml:space="preserve">H. G. Moser, R. L. Charter, P. E. Smith, D. A. Ambrose, S. R. Charter, C. A. Meyer, E. M. Sandknop, W. Watson, </w:t>
      </w:r>
      <w:r w:rsidRPr="00C87BAE">
        <w:rPr>
          <w:rFonts w:ascii="Times New Roman" w:hAnsi="Times New Roman" w:cs="Times New Roman"/>
          <w:i/>
          <w:iCs/>
          <w:noProof/>
        </w:rPr>
        <w:t>Distributional atlas of fish larvae and eggs in the California Current region: taxa with 1000 or more total larvae, 1951 through 1984</w:t>
      </w:r>
      <w:r w:rsidRPr="00C87BAE">
        <w:rPr>
          <w:rFonts w:ascii="Times New Roman" w:hAnsi="Times New Roman" w:cs="Times New Roman"/>
          <w:noProof/>
        </w:rPr>
        <w:t xml:space="preserve"> (Marine Life Research Program, Scripps Institution of Oceanography, 1993), vol. 53.</w:t>
      </w:r>
    </w:p>
    <w:p w14:paraId="1F22A47A"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28. </w:t>
      </w:r>
      <w:r w:rsidRPr="00C87BAE">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C87BAE">
        <w:rPr>
          <w:rFonts w:ascii="Times New Roman" w:hAnsi="Times New Roman" w:cs="Times New Roman"/>
          <w:i/>
          <w:iCs/>
          <w:noProof/>
        </w:rPr>
        <w:t>R. Soc. Open Sci.</w:t>
      </w:r>
      <w:r w:rsidRPr="00C87BAE">
        <w:rPr>
          <w:rFonts w:ascii="Times New Roman" w:hAnsi="Times New Roman" w:cs="Times New Roman"/>
          <w:noProof/>
        </w:rPr>
        <w:t xml:space="preserve"> </w:t>
      </w:r>
      <w:r w:rsidRPr="00C87BAE">
        <w:rPr>
          <w:rFonts w:ascii="Times New Roman" w:hAnsi="Times New Roman" w:cs="Times New Roman"/>
          <w:b/>
          <w:bCs/>
          <w:noProof/>
        </w:rPr>
        <w:t>2</w:t>
      </w:r>
      <w:r w:rsidRPr="00C87BAE">
        <w:rPr>
          <w:rFonts w:ascii="Times New Roman" w:hAnsi="Times New Roman" w:cs="Times New Roman"/>
          <w:noProof/>
        </w:rPr>
        <w:t>, 150088 (2015).</w:t>
      </w:r>
    </w:p>
    <w:p w14:paraId="0F0C8E13"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29. </w:t>
      </w:r>
      <w:r w:rsidRPr="00C87BAE">
        <w:rPr>
          <w:rFonts w:ascii="Times New Roman" w:hAnsi="Times New Roman" w:cs="Times New Roman"/>
          <w:noProof/>
        </w:rPr>
        <w:tab/>
        <w:t xml:space="preserve">E. E. Curd, Z. Gold, G. S. Kandlikar, J. Gomer, M. Ogden, T. O’Connell, L. Pipes, T. M. Schweizer, L. Rabichow, M. Lin, B. Shi, P. H. Barber, N. Kraft, R. Wayne, R. S. Meyer, Anacapa Toolkit: An environmental DNA toolkit for processing multilocus metabarcode datasets. </w:t>
      </w:r>
      <w:r w:rsidRPr="00C87BAE">
        <w:rPr>
          <w:rFonts w:ascii="Times New Roman" w:hAnsi="Times New Roman" w:cs="Times New Roman"/>
          <w:i/>
          <w:iCs/>
          <w:noProof/>
        </w:rPr>
        <w:t>Methods Ecol. Evol.</w:t>
      </w:r>
      <w:r w:rsidRPr="00C87BAE">
        <w:rPr>
          <w:rFonts w:ascii="Times New Roman" w:hAnsi="Times New Roman" w:cs="Times New Roman"/>
          <w:noProof/>
        </w:rPr>
        <w:t xml:space="preserve"> </w:t>
      </w:r>
      <w:r w:rsidRPr="00C87BAE">
        <w:rPr>
          <w:rFonts w:ascii="Times New Roman" w:hAnsi="Times New Roman" w:cs="Times New Roman"/>
          <w:b/>
          <w:bCs/>
          <w:noProof/>
        </w:rPr>
        <w:t>10</w:t>
      </w:r>
      <w:r w:rsidRPr="00C87BAE">
        <w:rPr>
          <w:rFonts w:ascii="Times New Roman" w:hAnsi="Times New Roman" w:cs="Times New Roman"/>
          <w:noProof/>
        </w:rPr>
        <w:t>, 1469–1475 (2019).</w:t>
      </w:r>
    </w:p>
    <w:p w14:paraId="6FB339C1"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30. </w:t>
      </w:r>
      <w:r w:rsidRPr="00C87BAE">
        <w:rPr>
          <w:rFonts w:ascii="Times New Roman" w:hAnsi="Times New Roman" w:cs="Times New Roman"/>
          <w:noProof/>
        </w:rPr>
        <w:tab/>
        <w:t xml:space="preserve">R. Gallego, E. Jacobs-Palmer, K. Cribari, R. P. Kelly, Environmental DNA metabarcoding reveals winners and losers of global change in coastal waters: EDNA and climate change. </w:t>
      </w:r>
      <w:r w:rsidRPr="00C87BAE">
        <w:rPr>
          <w:rFonts w:ascii="Times New Roman" w:hAnsi="Times New Roman" w:cs="Times New Roman"/>
          <w:i/>
          <w:iCs/>
          <w:noProof/>
        </w:rPr>
        <w:t>Proc. R. Soc. B Biol. Sci.</w:t>
      </w:r>
      <w:r w:rsidRPr="00C87BAE">
        <w:rPr>
          <w:rFonts w:ascii="Times New Roman" w:hAnsi="Times New Roman" w:cs="Times New Roman"/>
          <w:noProof/>
        </w:rPr>
        <w:t xml:space="preserve"> </w:t>
      </w:r>
      <w:r w:rsidRPr="00C87BAE">
        <w:rPr>
          <w:rFonts w:ascii="Times New Roman" w:hAnsi="Times New Roman" w:cs="Times New Roman"/>
          <w:b/>
          <w:bCs/>
          <w:noProof/>
        </w:rPr>
        <w:t>287</w:t>
      </w:r>
      <w:r w:rsidRPr="00C87BAE">
        <w:rPr>
          <w:rFonts w:ascii="Times New Roman" w:hAnsi="Times New Roman" w:cs="Times New Roman"/>
          <w:noProof/>
        </w:rPr>
        <w:t>, 20202424 (2020).</w:t>
      </w:r>
    </w:p>
    <w:p w14:paraId="49BB8C8F"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31. </w:t>
      </w:r>
      <w:r w:rsidRPr="00C87BAE">
        <w:rPr>
          <w:rFonts w:ascii="Times New Roman" w:hAnsi="Times New Roman" w:cs="Times New Roman"/>
          <w:noProof/>
        </w:rPr>
        <w:tab/>
        <w:t xml:space="preserve">M. Miya, Y. Sato, T. Fukunaga, T. Sado, J. Y. Poulsen, K. Sato, T. Minamoto, S. Yamamoto, H. Yamanaka, H. Araki, M. Kondoh, W. Iwasaki, MiFish, a set of universal </w:t>
      </w:r>
      <w:r w:rsidRPr="00C87BAE">
        <w:rPr>
          <w:rFonts w:ascii="Times New Roman" w:hAnsi="Times New Roman" w:cs="Times New Roman"/>
          <w:noProof/>
        </w:rPr>
        <w:lastRenderedPageBreak/>
        <w:t xml:space="preserve">PCR primers for metabarcoding environmental DNA from fishes: Detection of more than 230 subtropical marine species. </w:t>
      </w:r>
      <w:r w:rsidRPr="00C87BAE">
        <w:rPr>
          <w:rFonts w:ascii="Times New Roman" w:hAnsi="Times New Roman" w:cs="Times New Roman"/>
          <w:i/>
          <w:iCs/>
          <w:noProof/>
        </w:rPr>
        <w:t>R. Soc. Open Sci.</w:t>
      </w:r>
      <w:r w:rsidRPr="00C87BAE">
        <w:rPr>
          <w:rFonts w:ascii="Times New Roman" w:hAnsi="Times New Roman" w:cs="Times New Roman"/>
          <w:noProof/>
        </w:rPr>
        <w:t xml:space="preserve"> </w:t>
      </w:r>
      <w:r w:rsidRPr="00C87BAE">
        <w:rPr>
          <w:rFonts w:ascii="Times New Roman" w:hAnsi="Times New Roman" w:cs="Times New Roman"/>
          <w:b/>
          <w:bCs/>
          <w:noProof/>
        </w:rPr>
        <w:t>2</w:t>
      </w:r>
      <w:r w:rsidRPr="00C87BAE">
        <w:rPr>
          <w:rFonts w:ascii="Times New Roman" w:hAnsi="Times New Roman" w:cs="Times New Roman"/>
          <w:noProof/>
        </w:rPr>
        <w:t>, 150088 (2015).</w:t>
      </w:r>
    </w:p>
    <w:p w14:paraId="3B0C3612"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32. </w:t>
      </w:r>
      <w:r w:rsidRPr="00C87BAE">
        <w:rPr>
          <w:rFonts w:ascii="Times New Roman" w:hAnsi="Times New Roman" w:cs="Times New Roman"/>
          <w:noProof/>
        </w:rPr>
        <w:tab/>
        <w:t xml:space="preserve">R. P. Kelly, A. O. Shelton, R. Gallego, Understanding PCR Processes to Draw Meaningful Conclusions from Environmental DNA Studies. </w:t>
      </w:r>
      <w:r w:rsidRPr="00C87BAE">
        <w:rPr>
          <w:rFonts w:ascii="Times New Roman" w:hAnsi="Times New Roman" w:cs="Times New Roman"/>
          <w:i/>
          <w:iCs/>
          <w:noProof/>
        </w:rPr>
        <w:t>Sci. Rep.</w:t>
      </w:r>
      <w:r w:rsidRPr="00C87BAE">
        <w:rPr>
          <w:rFonts w:ascii="Times New Roman" w:hAnsi="Times New Roman" w:cs="Times New Roman"/>
          <w:noProof/>
        </w:rPr>
        <w:t xml:space="preserve"> </w:t>
      </w:r>
      <w:r w:rsidRPr="00C87BAE">
        <w:rPr>
          <w:rFonts w:ascii="Times New Roman" w:hAnsi="Times New Roman" w:cs="Times New Roman"/>
          <w:b/>
          <w:bCs/>
          <w:noProof/>
        </w:rPr>
        <w:t>9</w:t>
      </w:r>
      <w:r w:rsidRPr="00C87BAE">
        <w:rPr>
          <w:rFonts w:ascii="Times New Roman" w:hAnsi="Times New Roman" w:cs="Times New Roman"/>
          <w:noProof/>
        </w:rPr>
        <w:t>, 1–14 (2019).</w:t>
      </w:r>
    </w:p>
    <w:p w14:paraId="5E832E7F"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33. </w:t>
      </w:r>
      <w:r w:rsidRPr="00C87BAE">
        <w:rPr>
          <w:rFonts w:ascii="Times New Roman" w:hAnsi="Times New Roman" w:cs="Times New Roman"/>
          <w:noProof/>
        </w:rPr>
        <w:tab/>
        <w:t xml:space="preserve">M. R. McLaren, A. D. Willis, B. J. Callahan, Consistent and correctable bias in metagenomic sequencing experiments. </w:t>
      </w:r>
      <w:r w:rsidRPr="00C87BAE">
        <w:rPr>
          <w:rFonts w:ascii="Times New Roman" w:hAnsi="Times New Roman" w:cs="Times New Roman"/>
          <w:i/>
          <w:iCs/>
          <w:noProof/>
        </w:rPr>
        <w:t>Elife</w:t>
      </w:r>
      <w:r w:rsidRPr="00C87BAE">
        <w:rPr>
          <w:rFonts w:ascii="Times New Roman" w:hAnsi="Times New Roman" w:cs="Times New Roman"/>
          <w:noProof/>
        </w:rPr>
        <w:t xml:space="preserve">. </w:t>
      </w:r>
      <w:r w:rsidRPr="00C87BAE">
        <w:rPr>
          <w:rFonts w:ascii="Times New Roman" w:hAnsi="Times New Roman" w:cs="Times New Roman"/>
          <w:b/>
          <w:bCs/>
          <w:noProof/>
        </w:rPr>
        <w:t>8</w:t>
      </w:r>
      <w:r w:rsidRPr="00C87BAE">
        <w:rPr>
          <w:rFonts w:ascii="Times New Roman" w:hAnsi="Times New Roman" w:cs="Times New Roman"/>
          <w:noProof/>
        </w:rPr>
        <w:t>, e46923 (2019).</w:t>
      </w:r>
    </w:p>
    <w:p w14:paraId="699BB5CC"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34. </w:t>
      </w:r>
      <w:r w:rsidRPr="00C87BAE">
        <w:rPr>
          <w:rFonts w:ascii="Times New Roman" w:hAnsi="Times New Roman" w:cs="Times New Roman"/>
          <w:noProof/>
        </w:rPr>
        <w:tab/>
        <w:t xml:space="preserve">J. D. Silverman, R. J. Bloom, S. Jiang, H. K. Durand, E. Dallow, S. Mukherjee, L. A. David, Measuring and mitigating PCR bias in microbiota datasets. </w:t>
      </w:r>
      <w:r w:rsidRPr="00C87BAE">
        <w:rPr>
          <w:rFonts w:ascii="Times New Roman" w:hAnsi="Times New Roman" w:cs="Times New Roman"/>
          <w:i/>
          <w:iCs/>
          <w:noProof/>
        </w:rPr>
        <w:t>PLoS Comput. Biol.</w:t>
      </w:r>
      <w:r w:rsidRPr="00C87BAE">
        <w:rPr>
          <w:rFonts w:ascii="Times New Roman" w:hAnsi="Times New Roman" w:cs="Times New Roman"/>
          <w:noProof/>
        </w:rPr>
        <w:t xml:space="preserve"> </w:t>
      </w:r>
      <w:r w:rsidRPr="00C87BAE">
        <w:rPr>
          <w:rFonts w:ascii="Times New Roman" w:hAnsi="Times New Roman" w:cs="Times New Roman"/>
          <w:b/>
          <w:bCs/>
          <w:noProof/>
        </w:rPr>
        <w:t>17</w:t>
      </w:r>
      <w:r w:rsidRPr="00C87BAE">
        <w:rPr>
          <w:rFonts w:ascii="Times New Roman" w:hAnsi="Times New Roman" w:cs="Times New Roman"/>
          <w:noProof/>
        </w:rPr>
        <w:t>, e1009113 (2021).</w:t>
      </w:r>
    </w:p>
    <w:p w14:paraId="159A300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35. </w:t>
      </w:r>
      <w:r w:rsidRPr="00C87BAE">
        <w:rPr>
          <w:rFonts w:ascii="Times New Roman" w:hAnsi="Times New Roman" w:cs="Times New Roman"/>
          <w:noProof/>
        </w:rPr>
        <w:tab/>
        <w:t xml:space="preserve">G. B. Gloor, J. M. Macklaim, V. Pawlowsky-Glahn, J. J. Egozcue, Microbiome datasets are compositional: And this is not optional. </w:t>
      </w:r>
      <w:r w:rsidRPr="00C87BAE">
        <w:rPr>
          <w:rFonts w:ascii="Times New Roman" w:hAnsi="Times New Roman" w:cs="Times New Roman"/>
          <w:i/>
          <w:iCs/>
          <w:noProof/>
        </w:rPr>
        <w:t>Front. Microbiol.</w:t>
      </w:r>
      <w:r w:rsidRPr="00C87BAE">
        <w:rPr>
          <w:rFonts w:ascii="Times New Roman" w:hAnsi="Times New Roman" w:cs="Times New Roman"/>
          <w:noProof/>
        </w:rPr>
        <w:t xml:space="preserve"> </w:t>
      </w:r>
      <w:r w:rsidRPr="00C87BAE">
        <w:rPr>
          <w:rFonts w:ascii="Times New Roman" w:hAnsi="Times New Roman" w:cs="Times New Roman"/>
          <w:b/>
          <w:bCs/>
          <w:noProof/>
        </w:rPr>
        <w:t>8</w:t>
      </w:r>
      <w:r w:rsidRPr="00C87BAE">
        <w:rPr>
          <w:rFonts w:ascii="Times New Roman" w:hAnsi="Times New Roman" w:cs="Times New Roman"/>
          <w:noProof/>
        </w:rPr>
        <w:t>, 2224 (2017).</w:t>
      </w:r>
    </w:p>
    <w:p w14:paraId="573112A5"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36. </w:t>
      </w:r>
      <w:r w:rsidRPr="00C87BAE">
        <w:rPr>
          <w:rFonts w:ascii="Times New Roman" w:hAnsi="Times New Roman" w:cs="Times New Roman"/>
          <w:noProof/>
        </w:rPr>
        <w:tab/>
        <w:t xml:space="preserve">J. J. Jos´, J. Egozcue, J. Graffelman, M. I. Ortego, V. Pawlowsky-Glahn, Some thoughts on counts in sequencing studies. </w:t>
      </w:r>
      <w:r w:rsidRPr="00C87BAE">
        <w:rPr>
          <w:rFonts w:ascii="Times New Roman" w:hAnsi="Times New Roman" w:cs="Times New Roman"/>
          <w:i/>
          <w:iCs/>
          <w:noProof/>
        </w:rPr>
        <w:t>NAR Genomics Bioinforma.</w:t>
      </w:r>
      <w:r w:rsidRPr="00C87BAE">
        <w:rPr>
          <w:rFonts w:ascii="Times New Roman" w:hAnsi="Times New Roman" w:cs="Times New Roman"/>
          <w:noProof/>
        </w:rPr>
        <w:t xml:space="preserve"> </w:t>
      </w:r>
      <w:r w:rsidRPr="00C87BAE">
        <w:rPr>
          <w:rFonts w:ascii="Times New Roman" w:hAnsi="Times New Roman" w:cs="Times New Roman"/>
          <w:b/>
          <w:bCs/>
          <w:noProof/>
        </w:rPr>
        <w:t>2</w:t>
      </w:r>
      <w:r w:rsidRPr="00C87BAE">
        <w:rPr>
          <w:rFonts w:ascii="Times New Roman" w:hAnsi="Times New Roman" w:cs="Times New Roman"/>
          <w:noProof/>
        </w:rPr>
        <w:t>, 1–10 (2020).</w:t>
      </w:r>
    </w:p>
    <w:p w14:paraId="10A53430"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37. </w:t>
      </w:r>
      <w:r w:rsidRPr="00C87BAE">
        <w:rPr>
          <w:rFonts w:ascii="Times New Roman" w:hAnsi="Times New Roman" w:cs="Times New Roman"/>
          <w:noProof/>
        </w:rPr>
        <w:tab/>
        <w:t xml:space="preserve">A. R. Thompson, S. McClatchie, E. D. Weber, W. Watson, C. E. Lennert-Cody, Correcting for bias in calcofi ichthyoplankton abundance estimates associated with the 1977 transition from ring to bongo net sampling. </w:t>
      </w:r>
      <w:r w:rsidRPr="00C87BAE">
        <w:rPr>
          <w:rFonts w:ascii="Times New Roman" w:hAnsi="Times New Roman" w:cs="Times New Roman"/>
          <w:i/>
          <w:iCs/>
          <w:noProof/>
        </w:rPr>
        <w:t>Calif. Coop. Ocean. Fish. Investig. Reports</w:t>
      </w:r>
      <w:r w:rsidRPr="00C87BAE">
        <w:rPr>
          <w:rFonts w:ascii="Times New Roman" w:hAnsi="Times New Roman" w:cs="Times New Roman"/>
          <w:noProof/>
        </w:rPr>
        <w:t xml:space="preserve">. </w:t>
      </w:r>
      <w:r w:rsidRPr="00C87BAE">
        <w:rPr>
          <w:rFonts w:ascii="Times New Roman" w:hAnsi="Times New Roman" w:cs="Times New Roman"/>
          <w:b/>
          <w:bCs/>
          <w:noProof/>
        </w:rPr>
        <w:t>58</w:t>
      </w:r>
      <w:r w:rsidRPr="00C87BAE">
        <w:rPr>
          <w:rFonts w:ascii="Times New Roman" w:hAnsi="Times New Roman" w:cs="Times New Roman"/>
          <w:noProof/>
        </w:rPr>
        <w:t>, 1–11 (2017).</w:t>
      </w:r>
    </w:p>
    <w:p w14:paraId="2CCFCCA9"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38. </w:t>
      </w:r>
      <w:r w:rsidRPr="00C87BAE">
        <w:rPr>
          <w:rFonts w:ascii="Times New Roman" w:hAnsi="Times New Roman" w:cs="Times New Roman"/>
          <w:noProof/>
        </w:rPr>
        <w:tab/>
        <w:t xml:space="preserve">X. Ren, P. F. Kuan, Negative binomial additive model for RNA-Seq data analysis. </w:t>
      </w:r>
      <w:r w:rsidRPr="00C87BAE">
        <w:rPr>
          <w:rFonts w:ascii="Times New Roman" w:hAnsi="Times New Roman" w:cs="Times New Roman"/>
          <w:i/>
          <w:iCs/>
          <w:noProof/>
        </w:rPr>
        <w:t>BMC Bioinformatics</w:t>
      </w:r>
      <w:r w:rsidRPr="00C87BAE">
        <w:rPr>
          <w:rFonts w:ascii="Times New Roman" w:hAnsi="Times New Roman" w:cs="Times New Roman"/>
          <w:noProof/>
        </w:rPr>
        <w:t xml:space="preserve">. </w:t>
      </w:r>
      <w:r w:rsidRPr="00C87BAE">
        <w:rPr>
          <w:rFonts w:ascii="Times New Roman" w:hAnsi="Times New Roman" w:cs="Times New Roman"/>
          <w:b/>
          <w:bCs/>
          <w:noProof/>
        </w:rPr>
        <w:t>21</w:t>
      </w:r>
      <w:r w:rsidRPr="00C87BAE">
        <w:rPr>
          <w:rFonts w:ascii="Times New Roman" w:hAnsi="Times New Roman" w:cs="Times New Roman"/>
          <w:noProof/>
        </w:rPr>
        <w:t>, 1–15 (2020).</w:t>
      </w:r>
    </w:p>
    <w:p w14:paraId="3AEB443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39. </w:t>
      </w:r>
      <w:r w:rsidRPr="00C87BAE">
        <w:rPr>
          <w:rFonts w:ascii="Times New Roman" w:hAnsi="Times New Roman" w:cs="Times New Roman"/>
          <w:noProof/>
        </w:rPr>
        <w:tab/>
        <w:t xml:space="preserve">T. Chambert, D. S. Pilliod, C. S. Goldberg, H. Doi, T. Takahara, An analytical framework for estimating aquatic species density from environmental DNA. </w:t>
      </w:r>
      <w:r w:rsidRPr="00C87BAE">
        <w:rPr>
          <w:rFonts w:ascii="Times New Roman" w:hAnsi="Times New Roman" w:cs="Times New Roman"/>
          <w:i/>
          <w:iCs/>
          <w:noProof/>
        </w:rPr>
        <w:t>Ecol. Evol.</w:t>
      </w:r>
      <w:r w:rsidRPr="00C87BAE">
        <w:rPr>
          <w:rFonts w:ascii="Times New Roman" w:hAnsi="Times New Roman" w:cs="Times New Roman"/>
          <w:noProof/>
        </w:rPr>
        <w:t xml:space="preserve"> </w:t>
      </w:r>
      <w:r w:rsidRPr="00C87BAE">
        <w:rPr>
          <w:rFonts w:ascii="Times New Roman" w:hAnsi="Times New Roman" w:cs="Times New Roman"/>
          <w:b/>
          <w:bCs/>
          <w:noProof/>
        </w:rPr>
        <w:t>8</w:t>
      </w:r>
      <w:r w:rsidRPr="00C87BAE">
        <w:rPr>
          <w:rFonts w:ascii="Times New Roman" w:hAnsi="Times New Roman" w:cs="Times New Roman"/>
          <w:noProof/>
        </w:rPr>
        <w:t>, 3468–3477 (2018).</w:t>
      </w:r>
    </w:p>
    <w:p w14:paraId="6EA4BD22"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40. </w:t>
      </w:r>
      <w:r w:rsidRPr="00C87BAE">
        <w:rPr>
          <w:rFonts w:ascii="Times New Roman" w:hAnsi="Times New Roman" w:cs="Times New Roman"/>
          <w:noProof/>
        </w:rPr>
        <w:tab/>
        <w:t xml:space="preserve">E. Meyer-Gutbrod, L. Kui, R. Miller, M. Nishimoto, L. Snook, M. Love, Moving on up: Vertical distribution shifts in rocky reef fish species during climate-driven decline in </w:t>
      </w:r>
      <w:r w:rsidRPr="00C87BAE">
        <w:rPr>
          <w:rFonts w:ascii="Times New Roman" w:hAnsi="Times New Roman" w:cs="Times New Roman"/>
          <w:noProof/>
        </w:rPr>
        <w:lastRenderedPageBreak/>
        <w:t xml:space="preserve">dissolved oxygen from 1995 to 2009. </w:t>
      </w:r>
      <w:r w:rsidRPr="00C87BAE">
        <w:rPr>
          <w:rFonts w:ascii="Times New Roman" w:hAnsi="Times New Roman" w:cs="Times New Roman"/>
          <w:i/>
          <w:iCs/>
          <w:noProof/>
        </w:rPr>
        <w:t>Glob. Chang. Biol.</w:t>
      </w:r>
      <w:r w:rsidRPr="00C87BAE">
        <w:rPr>
          <w:rFonts w:ascii="Times New Roman" w:hAnsi="Times New Roman" w:cs="Times New Roman"/>
          <w:noProof/>
        </w:rPr>
        <w:t xml:space="preserve"> </w:t>
      </w:r>
      <w:r w:rsidRPr="00C87BAE">
        <w:rPr>
          <w:rFonts w:ascii="Times New Roman" w:hAnsi="Times New Roman" w:cs="Times New Roman"/>
          <w:b/>
          <w:bCs/>
          <w:noProof/>
        </w:rPr>
        <w:t>27</w:t>
      </w:r>
      <w:r w:rsidRPr="00C87BAE">
        <w:rPr>
          <w:rFonts w:ascii="Times New Roman" w:hAnsi="Times New Roman" w:cs="Times New Roman"/>
          <w:noProof/>
        </w:rPr>
        <w:t>, 6280–6293 (2021).</w:t>
      </w:r>
    </w:p>
    <w:p w14:paraId="40F8A24F"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41. </w:t>
      </w:r>
      <w:r w:rsidRPr="00C87BAE">
        <w:rPr>
          <w:rFonts w:ascii="Times New Roman" w:hAnsi="Times New Roman" w:cs="Times New Roman"/>
          <w:noProof/>
        </w:rPr>
        <w:tab/>
        <w:t xml:space="preserve">A. R. Thompson, C. J. Harvey, W. J. Sydeman, C. Barceló, S. J. Bograd, R. D. Brodeur, J. Fiechter, J. C. Field, N. Garfield, T. P. Good, E. L. Hazen, M. E. Hunsicker, K. Jacobson, M. G. Jacox, A. Leising, J. Lindsay, S. R. Melin, J. A. Santora, I. D. Schroeder, J. A. Thayer, B. K. Wells, G. D. Williams, Indicators of pelagic forage community shifts in the California Current Large Marine Ecosystem, 1998–2016. </w:t>
      </w:r>
      <w:r w:rsidRPr="00C87BAE">
        <w:rPr>
          <w:rFonts w:ascii="Times New Roman" w:hAnsi="Times New Roman" w:cs="Times New Roman"/>
          <w:i/>
          <w:iCs/>
          <w:noProof/>
        </w:rPr>
        <w:t>Ecol. Indic.</w:t>
      </w:r>
      <w:r w:rsidRPr="00C87BAE">
        <w:rPr>
          <w:rFonts w:ascii="Times New Roman" w:hAnsi="Times New Roman" w:cs="Times New Roman"/>
          <w:noProof/>
        </w:rPr>
        <w:t xml:space="preserve"> </w:t>
      </w:r>
      <w:r w:rsidRPr="00C87BAE">
        <w:rPr>
          <w:rFonts w:ascii="Times New Roman" w:hAnsi="Times New Roman" w:cs="Times New Roman"/>
          <w:b/>
          <w:bCs/>
          <w:noProof/>
        </w:rPr>
        <w:t>105</w:t>
      </w:r>
      <w:r w:rsidRPr="00C87BAE">
        <w:rPr>
          <w:rFonts w:ascii="Times New Roman" w:hAnsi="Times New Roman" w:cs="Times New Roman"/>
          <w:noProof/>
        </w:rPr>
        <w:t>, 215–228 (2019).</w:t>
      </w:r>
    </w:p>
    <w:p w14:paraId="1D778C5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42. </w:t>
      </w:r>
      <w:r w:rsidRPr="00C87BAE">
        <w:rPr>
          <w:rFonts w:ascii="Times New Roman" w:hAnsi="Times New Roman" w:cs="Times New Roman"/>
          <w:noProof/>
        </w:rPr>
        <w:tab/>
        <w:t xml:space="preserve">J. A. Santora, N. J. Mantua, I. D. Schroeder, J. C. Field, E. L. Hazen, S. J. Bograd, W. J. Sydeman, B. K. Wells, J. Calambokidis, L. Saez, D. Lawson, K. A. Forney, Habitat compression and ecosystem shifts as potential links between marine heatwave and record whale entanglements. </w:t>
      </w:r>
      <w:r w:rsidRPr="00C87BAE">
        <w:rPr>
          <w:rFonts w:ascii="Times New Roman" w:hAnsi="Times New Roman" w:cs="Times New Roman"/>
          <w:i/>
          <w:iCs/>
          <w:noProof/>
        </w:rPr>
        <w:t>Nat. Commun.</w:t>
      </w:r>
      <w:r w:rsidRPr="00C87BAE">
        <w:rPr>
          <w:rFonts w:ascii="Times New Roman" w:hAnsi="Times New Roman" w:cs="Times New Roman"/>
          <w:noProof/>
        </w:rPr>
        <w:t xml:space="preserve"> </w:t>
      </w:r>
      <w:r w:rsidRPr="00C87BAE">
        <w:rPr>
          <w:rFonts w:ascii="Times New Roman" w:hAnsi="Times New Roman" w:cs="Times New Roman"/>
          <w:b/>
          <w:bCs/>
          <w:noProof/>
        </w:rPr>
        <w:t>11</w:t>
      </w:r>
      <w:r w:rsidRPr="00C87BAE">
        <w:rPr>
          <w:rFonts w:ascii="Times New Roman" w:hAnsi="Times New Roman" w:cs="Times New Roman"/>
          <w:noProof/>
        </w:rPr>
        <w:t>, 1–12 (2020).</w:t>
      </w:r>
    </w:p>
    <w:p w14:paraId="0E4F9EB4"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43. </w:t>
      </w:r>
      <w:r w:rsidRPr="00C87BAE">
        <w:rPr>
          <w:rFonts w:ascii="Times New Roman" w:hAnsi="Times New Roman" w:cs="Times New Roman"/>
          <w:noProof/>
        </w:rPr>
        <w:tab/>
        <w:t xml:space="preserve">A. Vergés, C. Doropoulos, H. A. Malcolm, M. Skye, M. Garcia-Pizá, E. M. Marzinelli, A. H. Campbell, E. Ballesteros, A. S. Hoey, A. Vila-Concejo, Y. M. Bozec, P. D. Steinberg, Long-term empirical evidence of ocean warming leading to tropicalization of fish communities, increased herbivory, and loss of kelp. </w:t>
      </w:r>
      <w:r w:rsidRPr="00C87BAE">
        <w:rPr>
          <w:rFonts w:ascii="Times New Roman" w:hAnsi="Times New Roman" w:cs="Times New Roman"/>
          <w:i/>
          <w:iCs/>
          <w:noProof/>
        </w:rPr>
        <w:t>Proc. Natl. Acad. Sci. U. S. A.</w:t>
      </w:r>
      <w:r w:rsidRPr="00C87BAE">
        <w:rPr>
          <w:rFonts w:ascii="Times New Roman" w:hAnsi="Times New Roman" w:cs="Times New Roman"/>
          <w:noProof/>
        </w:rPr>
        <w:t xml:space="preserve"> </w:t>
      </w:r>
      <w:r w:rsidRPr="00C87BAE">
        <w:rPr>
          <w:rFonts w:ascii="Times New Roman" w:hAnsi="Times New Roman" w:cs="Times New Roman"/>
          <w:b/>
          <w:bCs/>
          <w:noProof/>
        </w:rPr>
        <w:t>113</w:t>
      </w:r>
      <w:r w:rsidRPr="00C87BAE">
        <w:rPr>
          <w:rFonts w:ascii="Times New Roman" w:hAnsi="Times New Roman" w:cs="Times New Roman"/>
          <w:noProof/>
        </w:rPr>
        <w:t>, 13791–13796 (2016).</w:t>
      </w:r>
    </w:p>
    <w:p w14:paraId="1F88229B"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44. </w:t>
      </w:r>
      <w:r w:rsidRPr="00C87BAE">
        <w:rPr>
          <w:rFonts w:ascii="Times New Roman" w:hAnsi="Times New Roman" w:cs="Times New Roman"/>
          <w:noProof/>
        </w:rPr>
        <w:tab/>
        <w:t xml:space="preserve">C. Chaudhary, A. J. Richardson, D. S. Schoeman, M. J. Costello, Global warming is causing a more pronounced dip in marine species richness around the equator. </w:t>
      </w:r>
      <w:r w:rsidRPr="00C87BAE">
        <w:rPr>
          <w:rFonts w:ascii="Times New Roman" w:hAnsi="Times New Roman" w:cs="Times New Roman"/>
          <w:i/>
          <w:iCs/>
          <w:noProof/>
        </w:rPr>
        <w:t>Proc. Natl. Acad. Sci. U. S. A.</w:t>
      </w:r>
      <w:r w:rsidRPr="00C87BAE">
        <w:rPr>
          <w:rFonts w:ascii="Times New Roman" w:hAnsi="Times New Roman" w:cs="Times New Roman"/>
          <w:noProof/>
        </w:rPr>
        <w:t xml:space="preserve"> </w:t>
      </w:r>
      <w:r w:rsidRPr="00C87BAE">
        <w:rPr>
          <w:rFonts w:ascii="Times New Roman" w:hAnsi="Times New Roman" w:cs="Times New Roman"/>
          <w:b/>
          <w:bCs/>
          <w:noProof/>
        </w:rPr>
        <w:t>118</w:t>
      </w:r>
      <w:r w:rsidRPr="00C87BAE">
        <w:rPr>
          <w:rFonts w:ascii="Times New Roman" w:hAnsi="Times New Roman" w:cs="Times New Roman"/>
          <w:noProof/>
        </w:rPr>
        <w:t xml:space="preserve"> (2021), doi:10.1073/pnas.2015094118.</w:t>
      </w:r>
    </w:p>
    <w:p w14:paraId="44A44529"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45. </w:t>
      </w:r>
      <w:r w:rsidRPr="00C87BAE">
        <w:rPr>
          <w:rFonts w:ascii="Times New Roman" w:hAnsi="Times New Roman" w:cs="Times New Roman"/>
          <w:noProof/>
        </w:rPr>
        <w:tab/>
        <w:t xml:space="preserve">H. Robinson, J. Thayer, W. J. Sydeman, M. Weise, Changes in California sea lion diet during a period of substantial climate variability. </w:t>
      </w:r>
      <w:r w:rsidRPr="00C87BAE">
        <w:rPr>
          <w:rFonts w:ascii="Times New Roman" w:hAnsi="Times New Roman" w:cs="Times New Roman"/>
          <w:i/>
          <w:iCs/>
          <w:noProof/>
        </w:rPr>
        <w:t>Mar. Biol.</w:t>
      </w:r>
      <w:r w:rsidRPr="00C87BAE">
        <w:rPr>
          <w:rFonts w:ascii="Times New Roman" w:hAnsi="Times New Roman" w:cs="Times New Roman"/>
          <w:noProof/>
        </w:rPr>
        <w:t xml:space="preserve"> </w:t>
      </w:r>
      <w:r w:rsidRPr="00C87BAE">
        <w:rPr>
          <w:rFonts w:ascii="Times New Roman" w:hAnsi="Times New Roman" w:cs="Times New Roman"/>
          <w:b/>
          <w:bCs/>
          <w:noProof/>
        </w:rPr>
        <w:t>165</w:t>
      </w:r>
      <w:r w:rsidRPr="00C87BAE">
        <w:rPr>
          <w:rFonts w:ascii="Times New Roman" w:hAnsi="Times New Roman" w:cs="Times New Roman"/>
          <w:noProof/>
        </w:rPr>
        <w:t>, 1–12 (2018).</w:t>
      </w:r>
    </w:p>
    <w:p w14:paraId="6CFE203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46. </w:t>
      </w:r>
      <w:r w:rsidRPr="00C87BAE">
        <w:rPr>
          <w:rFonts w:ascii="Times New Roman" w:hAnsi="Times New Roman" w:cs="Times New Roman"/>
          <w:noProof/>
        </w:rPr>
        <w:tab/>
        <w:t xml:space="preserve">J. F. Piatt, J. K. Parrish, H. M. Renner, S. K. Schoen, T. T. Jones, M. L. Arimitsu, K. J. Kuletz, B. Bodenstein, M. García-Reyes, R. S. Duerr, R. M. Corcoran, R. S. A. Kaler, G. J. McChesney, R. T. Golightly, H. A. Coletti, R. M. Suryan, H. K. Burgess, J. Lindsey, K. </w:t>
      </w:r>
      <w:r w:rsidRPr="00C87BAE">
        <w:rPr>
          <w:rFonts w:ascii="Times New Roman" w:hAnsi="Times New Roman" w:cs="Times New Roman"/>
          <w:noProof/>
        </w:rPr>
        <w:lastRenderedPageBreak/>
        <w:t xml:space="preserve">Lindquist, P. M. Warzybok, J. Jahncke, J. Roletto, W. J. Sydeman, Extreme mortality and reproductive failure of common murres resulting from the northeast Pacific marine heatwave of 2014-2016. </w:t>
      </w:r>
      <w:r w:rsidRPr="00C87BAE">
        <w:rPr>
          <w:rFonts w:ascii="Times New Roman" w:hAnsi="Times New Roman" w:cs="Times New Roman"/>
          <w:i/>
          <w:iCs/>
          <w:noProof/>
        </w:rPr>
        <w:t>PLoS One</w:t>
      </w:r>
      <w:r w:rsidRPr="00C87BAE">
        <w:rPr>
          <w:rFonts w:ascii="Times New Roman" w:hAnsi="Times New Roman" w:cs="Times New Roman"/>
          <w:noProof/>
        </w:rPr>
        <w:t xml:space="preserve">. </w:t>
      </w:r>
      <w:r w:rsidRPr="00C87BAE">
        <w:rPr>
          <w:rFonts w:ascii="Times New Roman" w:hAnsi="Times New Roman" w:cs="Times New Roman"/>
          <w:b/>
          <w:bCs/>
          <w:noProof/>
        </w:rPr>
        <w:t>15</w:t>
      </w:r>
      <w:r w:rsidRPr="00C87BAE">
        <w:rPr>
          <w:rFonts w:ascii="Times New Roman" w:hAnsi="Times New Roman" w:cs="Times New Roman"/>
          <w:noProof/>
        </w:rPr>
        <w:t>, e0226087 (2020).</w:t>
      </w:r>
    </w:p>
    <w:p w14:paraId="6C26D484"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47. </w:t>
      </w:r>
      <w:r w:rsidRPr="00C87BAE">
        <w:rPr>
          <w:rFonts w:ascii="Times New Roman" w:hAnsi="Times New Roman" w:cs="Times New Roman"/>
          <w:noProof/>
        </w:rPr>
        <w:tab/>
        <w:t xml:space="preserve">W. J. Sydeman, S. Dedman, M. García-Reyes, S. A. Thompson, J. A. Thayer, A. Bakun, A. D. MacCall, Sixty-five years of northern anchovy population studies in the southern California Current: A review and suggestion for sensible management. </w:t>
      </w:r>
      <w:r w:rsidRPr="00C87BAE">
        <w:rPr>
          <w:rFonts w:ascii="Times New Roman" w:hAnsi="Times New Roman" w:cs="Times New Roman"/>
          <w:i/>
          <w:iCs/>
          <w:noProof/>
        </w:rPr>
        <w:t>ICES J. Mar. Sci.</w:t>
      </w:r>
      <w:r w:rsidRPr="00C87BAE">
        <w:rPr>
          <w:rFonts w:ascii="Times New Roman" w:hAnsi="Times New Roman" w:cs="Times New Roman"/>
          <w:noProof/>
        </w:rPr>
        <w:t xml:space="preserve"> </w:t>
      </w:r>
      <w:r w:rsidRPr="00C87BAE">
        <w:rPr>
          <w:rFonts w:ascii="Times New Roman" w:hAnsi="Times New Roman" w:cs="Times New Roman"/>
          <w:b/>
          <w:bCs/>
          <w:noProof/>
        </w:rPr>
        <w:t>77</w:t>
      </w:r>
      <w:r w:rsidRPr="00C87BAE">
        <w:rPr>
          <w:rFonts w:ascii="Times New Roman" w:hAnsi="Times New Roman" w:cs="Times New Roman"/>
          <w:noProof/>
        </w:rPr>
        <w:t>, 486–499 (2020).</w:t>
      </w:r>
    </w:p>
    <w:p w14:paraId="28B3B395"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48. </w:t>
      </w:r>
      <w:r w:rsidRPr="00C87BAE">
        <w:rPr>
          <w:rFonts w:ascii="Times New Roman" w:hAnsi="Times New Roman" w:cs="Times New Roman"/>
          <w:noProof/>
        </w:rPr>
        <w:tab/>
        <w:t xml:space="preserve">A. R. Thompson, I. D. Schroeder, S. J. Bograd, E. L. Hazen, M. G. Jacox, A. Leising, B. K. Wells, J. L. Largier, J. L. Fisher, K. C. Jacobson, S. M. Zeman, E. P. Bjorktedt, R. R. Robertson, M. Kahru, R. Goericke, C. E. Peabody, T. Baumgartner, B. E. Lavaniegos, L. E. Miranda, E. Gómez-Ocampo, J. Gómez-Valdés, T. D. Authy, E. A. Daly, C. A. Morgan, J. B. Burke, J. C. Field, K. Sakuma, E. D. Weber, W. Watson, J. M. Porquez, J. Dolliver, D. E. Lyons, R. A. Orben, J. Zamon, P. Warybok, J. Jahncke, J. A. Santora, S. A. Thompson, B. Hoover, W. J. Sydeman, S. Melin, State of the California current 2018-19 : a novel anchovy regime and a new marine heat wave? </w:t>
      </w:r>
      <w:r w:rsidRPr="00C87BAE">
        <w:rPr>
          <w:rFonts w:ascii="Times New Roman" w:hAnsi="Times New Roman" w:cs="Times New Roman"/>
          <w:i/>
          <w:iCs/>
          <w:noProof/>
        </w:rPr>
        <w:t>Calif. Coop. Ocean. Fish. Investig. Rep.</w:t>
      </w:r>
      <w:r w:rsidRPr="00C87BAE">
        <w:rPr>
          <w:rFonts w:ascii="Times New Roman" w:hAnsi="Times New Roman" w:cs="Times New Roman"/>
          <w:noProof/>
        </w:rPr>
        <w:t xml:space="preserve"> </w:t>
      </w:r>
      <w:r w:rsidRPr="00C87BAE">
        <w:rPr>
          <w:rFonts w:ascii="Times New Roman" w:hAnsi="Times New Roman" w:cs="Times New Roman"/>
          <w:b/>
          <w:bCs/>
          <w:noProof/>
        </w:rPr>
        <w:t>60</w:t>
      </w:r>
      <w:r w:rsidRPr="00C87BAE">
        <w:rPr>
          <w:rFonts w:ascii="Times New Roman" w:hAnsi="Times New Roman" w:cs="Times New Roman"/>
          <w:noProof/>
        </w:rPr>
        <w:t>, 1–60 (2019).</w:t>
      </w:r>
    </w:p>
    <w:p w14:paraId="10FD16B3"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49. </w:t>
      </w:r>
      <w:r w:rsidRPr="00C87BAE">
        <w:rPr>
          <w:rFonts w:ascii="Times New Roman" w:hAnsi="Times New Roman" w:cs="Times New Roman"/>
          <w:noProof/>
        </w:rPr>
        <w:tab/>
        <w:t xml:space="preserve">R. H. Parrish, D. L. Mallicoate, R. A. Klingbeil, Age dependent fecundity, number of spawninge per year, sex ratio, and maturation stages in northern anchovy, Engraulis mordax. </w:t>
      </w:r>
      <w:r w:rsidRPr="00C87BAE">
        <w:rPr>
          <w:rFonts w:ascii="Times New Roman" w:hAnsi="Times New Roman" w:cs="Times New Roman"/>
          <w:i/>
          <w:iCs/>
          <w:noProof/>
        </w:rPr>
        <w:t>Fish. Bull.</w:t>
      </w:r>
      <w:r w:rsidRPr="00C87BAE">
        <w:rPr>
          <w:rFonts w:ascii="Times New Roman" w:hAnsi="Times New Roman" w:cs="Times New Roman"/>
          <w:noProof/>
        </w:rPr>
        <w:t xml:space="preserve"> </w:t>
      </w:r>
      <w:r w:rsidRPr="00C87BAE">
        <w:rPr>
          <w:rFonts w:ascii="Times New Roman" w:hAnsi="Times New Roman" w:cs="Times New Roman"/>
          <w:b/>
          <w:bCs/>
          <w:noProof/>
        </w:rPr>
        <w:t>84</w:t>
      </w:r>
      <w:r w:rsidRPr="00C87BAE">
        <w:rPr>
          <w:rFonts w:ascii="Times New Roman" w:hAnsi="Times New Roman" w:cs="Times New Roman"/>
          <w:noProof/>
        </w:rPr>
        <w:t>, 503–517 (1986).</w:t>
      </w:r>
    </w:p>
    <w:p w14:paraId="585C9403"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50. </w:t>
      </w:r>
      <w:r w:rsidRPr="00C87BAE">
        <w:rPr>
          <w:rFonts w:ascii="Times New Roman" w:hAnsi="Times New Roman" w:cs="Times New Roman"/>
          <w:noProof/>
        </w:rPr>
        <w:tab/>
        <w:t xml:space="preserve">S. McClatchie, Sardine biomass is poorly correlated with the Pacific Decadal Oscillation off California. </w:t>
      </w:r>
      <w:r w:rsidRPr="00C87BAE">
        <w:rPr>
          <w:rFonts w:ascii="Times New Roman" w:hAnsi="Times New Roman" w:cs="Times New Roman"/>
          <w:i/>
          <w:iCs/>
          <w:noProof/>
        </w:rPr>
        <w:t>Geophys. Res. Lett.</w:t>
      </w:r>
      <w:r w:rsidRPr="00C87BAE">
        <w:rPr>
          <w:rFonts w:ascii="Times New Roman" w:hAnsi="Times New Roman" w:cs="Times New Roman"/>
          <w:noProof/>
        </w:rPr>
        <w:t xml:space="preserve"> </w:t>
      </w:r>
      <w:r w:rsidRPr="00C87BAE">
        <w:rPr>
          <w:rFonts w:ascii="Times New Roman" w:hAnsi="Times New Roman" w:cs="Times New Roman"/>
          <w:b/>
          <w:bCs/>
          <w:noProof/>
        </w:rPr>
        <w:t>39</w:t>
      </w:r>
      <w:r w:rsidRPr="00C87BAE">
        <w:rPr>
          <w:rFonts w:ascii="Times New Roman" w:hAnsi="Times New Roman" w:cs="Times New Roman"/>
          <w:noProof/>
        </w:rPr>
        <w:t xml:space="preserve"> (2012), doi:10.1029/2012GL052140.</w:t>
      </w:r>
    </w:p>
    <w:p w14:paraId="72A71FC3"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51. </w:t>
      </w:r>
      <w:r w:rsidRPr="00C87BAE">
        <w:rPr>
          <w:rFonts w:ascii="Times New Roman" w:hAnsi="Times New Roman" w:cs="Times New Roman"/>
          <w:noProof/>
        </w:rPr>
        <w:tab/>
        <w:t xml:space="preserve">C. Deutsch, A. Ferrel, B. Seibel, H. O. Pörtner, R. B. Huey, Climate change tightens a metabolic constraint on marine habitats. </w:t>
      </w:r>
      <w:r w:rsidRPr="00C87BAE">
        <w:rPr>
          <w:rFonts w:ascii="Times New Roman" w:hAnsi="Times New Roman" w:cs="Times New Roman"/>
          <w:i/>
          <w:iCs/>
          <w:noProof/>
        </w:rPr>
        <w:t>Science (80-. ).</w:t>
      </w:r>
      <w:r w:rsidRPr="00C87BAE">
        <w:rPr>
          <w:rFonts w:ascii="Times New Roman" w:hAnsi="Times New Roman" w:cs="Times New Roman"/>
          <w:noProof/>
        </w:rPr>
        <w:t xml:space="preserve"> </w:t>
      </w:r>
      <w:r w:rsidRPr="00C87BAE">
        <w:rPr>
          <w:rFonts w:ascii="Times New Roman" w:hAnsi="Times New Roman" w:cs="Times New Roman"/>
          <w:b/>
          <w:bCs/>
          <w:noProof/>
        </w:rPr>
        <w:t>348</w:t>
      </w:r>
      <w:r w:rsidRPr="00C87BAE">
        <w:rPr>
          <w:rFonts w:ascii="Times New Roman" w:hAnsi="Times New Roman" w:cs="Times New Roman"/>
          <w:noProof/>
        </w:rPr>
        <w:t>, 1132–1135 (2015).</w:t>
      </w:r>
    </w:p>
    <w:p w14:paraId="107A7288"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52. </w:t>
      </w:r>
      <w:r w:rsidRPr="00C87BAE">
        <w:rPr>
          <w:rFonts w:ascii="Times New Roman" w:hAnsi="Times New Roman" w:cs="Times New Roman"/>
          <w:noProof/>
        </w:rPr>
        <w:tab/>
        <w:t xml:space="preserve">K. A. Rose, J. Fiechter, E. N. Curchitser, K. Hedstrom, M. Bernal, S. Creekmore, A. </w:t>
      </w:r>
      <w:r w:rsidRPr="00C87BAE">
        <w:rPr>
          <w:rFonts w:ascii="Times New Roman" w:hAnsi="Times New Roman" w:cs="Times New Roman"/>
          <w:noProof/>
        </w:rPr>
        <w:lastRenderedPageBreak/>
        <w:t xml:space="preserve">Haynie, S. ichi Ito, S. Lluch-Cota, B. A. Megrey, C. A. Edwards, D. Checkley, T. Koslow, S. McClatchie, F. Werner, A. MacCall, V. Agostini, Demonstration of a fully-coupled end-to-end model for small pelagic fish using sardine and anchovy in the California Current. </w:t>
      </w:r>
      <w:r w:rsidRPr="00C87BAE">
        <w:rPr>
          <w:rFonts w:ascii="Times New Roman" w:hAnsi="Times New Roman" w:cs="Times New Roman"/>
          <w:i/>
          <w:iCs/>
          <w:noProof/>
        </w:rPr>
        <w:t>Prog. Oceanogr.</w:t>
      </w:r>
      <w:r w:rsidRPr="00C87BAE">
        <w:rPr>
          <w:rFonts w:ascii="Times New Roman" w:hAnsi="Times New Roman" w:cs="Times New Roman"/>
          <w:noProof/>
        </w:rPr>
        <w:t xml:space="preserve"> </w:t>
      </w:r>
      <w:r w:rsidRPr="00C87BAE">
        <w:rPr>
          <w:rFonts w:ascii="Times New Roman" w:hAnsi="Times New Roman" w:cs="Times New Roman"/>
          <w:b/>
          <w:bCs/>
          <w:noProof/>
        </w:rPr>
        <w:t>138</w:t>
      </w:r>
      <w:r w:rsidRPr="00C87BAE">
        <w:rPr>
          <w:rFonts w:ascii="Times New Roman" w:hAnsi="Times New Roman" w:cs="Times New Roman"/>
          <w:noProof/>
        </w:rPr>
        <w:t>, 348–380 (2015).</w:t>
      </w:r>
    </w:p>
    <w:p w14:paraId="44887418"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53. </w:t>
      </w:r>
      <w:r w:rsidRPr="00C87BAE">
        <w:rPr>
          <w:rFonts w:ascii="Times New Roman" w:hAnsi="Times New Roman" w:cs="Times New Roman"/>
          <w:noProof/>
        </w:rPr>
        <w:tab/>
        <w:t xml:space="preserve">E. Garcia-Vazquez, O. Georges, S. Fernandez, A. Ardura, eDNA metabarcoding of small plankton samples to detect fish larvae and their preys from Atlantic and Pacific waters. </w:t>
      </w:r>
      <w:r w:rsidRPr="00C87BAE">
        <w:rPr>
          <w:rFonts w:ascii="Times New Roman" w:hAnsi="Times New Roman" w:cs="Times New Roman"/>
          <w:i/>
          <w:iCs/>
          <w:noProof/>
        </w:rPr>
        <w:t>Sci. Rep.</w:t>
      </w:r>
      <w:r w:rsidRPr="00C87BAE">
        <w:rPr>
          <w:rFonts w:ascii="Times New Roman" w:hAnsi="Times New Roman" w:cs="Times New Roman"/>
          <w:noProof/>
        </w:rPr>
        <w:t xml:space="preserve"> </w:t>
      </w:r>
      <w:r w:rsidRPr="00C87BAE">
        <w:rPr>
          <w:rFonts w:ascii="Times New Roman" w:hAnsi="Times New Roman" w:cs="Times New Roman"/>
          <w:b/>
          <w:bCs/>
          <w:noProof/>
        </w:rPr>
        <w:t>11</w:t>
      </w:r>
      <w:r w:rsidRPr="00C87BAE">
        <w:rPr>
          <w:rFonts w:ascii="Times New Roman" w:hAnsi="Times New Roman" w:cs="Times New Roman"/>
          <w:noProof/>
        </w:rPr>
        <w:t>, 1–13 (2021).</w:t>
      </w:r>
    </w:p>
    <w:p w14:paraId="41DA886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54. </w:t>
      </w:r>
      <w:r w:rsidRPr="00C87BAE">
        <w:rPr>
          <w:rFonts w:ascii="Times New Roman" w:hAnsi="Times New Roman" w:cs="Times New Roman"/>
          <w:noProof/>
        </w:rPr>
        <w:tab/>
        <w:t xml:space="preserve">K. J. Pitz, J. Guo, S. B. Johnson, T. L. Campbell, H. Zhang, R. C. Vrijenhoek, F. P. Chavez, J. Geller, Zooplankton biogeographic boundaries in the California Current System as determined from metabarcoding. </w:t>
      </w:r>
      <w:r w:rsidRPr="00C87BAE">
        <w:rPr>
          <w:rFonts w:ascii="Times New Roman" w:hAnsi="Times New Roman" w:cs="Times New Roman"/>
          <w:i/>
          <w:iCs/>
          <w:noProof/>
        </w:rPr>
        <w:t>PLoS One</w:t>
      </w:r>
      <w:r w:rsidRPr="00C87BAE">
        <w:rPr>
          <w:rFonts w:ascii="Times New Roman" w:hAnsi="Times New Roman" w:cs="Times New Roman"/>
          <w:noProof/>
        </w:rPr>
        <w:t xml:space="preserve">. </w:t>
      </w:r>
      <w:r w:rsidRPr="00C87BAE">
        <w:rPr>
          <w:rFonts w:ascii="Times New Roman" w:hAnsi="Times New Roman" w:cs="Times New Roman"/>
          <w:b/>
          <w:bCs/>
          <w:noProof/>
        </w:rPr>
        <w:t>15</w:t>
      </w:r>
      <w:r w:rsidRPr="00C87BAE">
        <w:rPr>
          <w:rFonts w:ascii="Times New Roman" w:hAnsi="Times New Roman" w:cs="Times New Roman"/>
          <w:noProof/>
        </w:rPr>
        <w:t>, e0235159 (2020).</w:t>
      </w:r>
    </w:p>
    <w:p w14:paraId="77AF7610"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55. </w:t>
      </w:r>
      <w:r w:rsidRPr="00C87BAE">
        <w:rPr>
          <w:rFonts w:ascii="Times New Roman" w:hAnsi="Times New Roman" w:cs="Times New Roman"/>
          <w:noProof/>
        </w:rPr>
        <w:tab/>
        <w:t xml:space="preserve">C. Mariac, J. F. Renno, G. Carmen, Y. Vigouroux, E. Mejia, C. Angulo, D. Castro Ruiz, G. Estivals, C. Nolorbe, A. García Vasquez, J. Nuñez, G. Cochonneau, M. Flores, J. Alvarado, J. Vertiz, W. Chota-Macuyama, H. Sánchez, G. Miranda, F. Duponchelle, Species-level ichthyoplankton dynamics for 97 fishes in two major river basins of the Amazon using quantitative metabarcoding. </w:t>
      </w:r>
      <w:r w:rsidRPr="00C87BAE">
        <w:rPr>
          <w:rFonts w:ascii="Times New Roman" w:hAnsi="Times New Roman" w:cs="Times New Roman"/>
          <w:i/>
          <w:iCs/>
          <w:noProof/>
        </w:rPr>
        <w:t>Mol. Ecol.</w:t>
      </w:r>
      <w:r w:rsidRPr="00C87BAE">
        <w:rPr>
          <w:rFonts w:ascii="Times New Roman" w:hAnsi="Times New Roman" w:cs="Times New Roman"/>
          <w:noProof/>
        </w:rPr>
        <w:t xml:space="preserve"> (2021), doi:10.1111/mec.15944.</w:t>
      </w:r>
    </w:p>
    <w:p w14:paraId="215128D1"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56. </w:t>
      </w:r>
      <w:r w:rsidRPr="00C87BAE">
        <w:rPr>
          <w:rFonts w:ascii="Times New Roman" w:hAnsi="Times New Roman" w:cs="Times New Roman"/>
          <w:noProof/>
        </w:rPr>
        <w:tab/>
        <w:t xml:space="preserve">M. Barbato, T. Kovacs, M. A. Coleman, M. K. Broadhurst, M. de Bruyn, Metabarcoding for stomach-content analyses of Pygmy devil ray (Mobula kuhlii cf. eregoodootenkee): Comparing tissue and ethanol preservative-derived DNA. </w:t>
      </w:r>
      <w:r w:rsidRPr="00C87BAE">
        <w:rPr>
          <w:rFonts w:ascii="Times New Roman" w:hAnsi="Times New Roman" w:cs="Times New Roman"/>
          <w:i/>
          <w:iCs/>
          <w:noProof/>
        </w:rPr>
        <w:t>Ecol. Evol.</w:t>
      </w:r>
      <w:r w:rsidRPr="00C87BAE">
        <w:rPr>
          <w:rFonts w:ascii="Times New Roman" w:hAnsi="Times New Roman" w:cs="Times New Roman"/>
          <w:noProof/>
        </w:rPr>
        <w:t xml:space="preserve"> </w:t>
      </w:r>
      <w:r w:rsidRPr="00C87BAE">
        <w:rPr>
          <w:rFonts w:ascii="Times New Roman" w:hAnsi="Times New Roman" w:cs="Times New Roman"/>
          <w:b/>
          <w:bCs/>
          <w:noProof/>
        </w:rPr>
        <w:t>9</w:t>
      </w:r>
      <w:r w:rsidRPr="00C87BAE">
        <w:rPr>
          <w:rFonts w:ascii="Times New Roman" w:hAnsi="Times New Roman" w:cs="Times New Roman"/>
          <w:noProof/>
        </w:rPr>
        <w:t>, 2678–2687 (2019).</w:t>
      </w:r>
    </w:p>
    <w:p w14:paraId="4197AE12"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57. </w:t>
      </w:r>
      <w:r w:rsidRPr="00C87BAE">
        <w:rPr>
          <w:rFonts w:ascii="Times New Roman" w:hAnsi="Times New Roman" w:cs="Times New Roman"/>
          <w:noProof/>
        </w:rPr>
        <w:tab/>
        <w:t xml:space="preserve">M. Erdozain, D. G. Thompson, T. M. Porter, K. A. Kidd, D. P. Kreutzweiser, P. K. Sibley, T. Swystun, D. Chartrand, M. Hajibabaei, Metabarcoding of storage ethanol vs. conventional morphometric identification in relation to the use of stream macroinvertebrates as ecological indicators in forest management. </w:t>
      </w:r>
      <w:r w:rsidRPr="00C87BAE">
        <w:rPr>
          <w:rFonts w:ascii="Times New Roman" w:hAnsi="Times New Roman" w:cs="Times New Roman"/>
          <w:i/>
          <w:iCs/>
          <w:noProof/>
        </w:rPr>
        <w:t>Ecol. Indic.</w:t>
      </w:r>
      <w:r w:rsidRPr="00C87BAE">
        <w:rPr>
          <w:rFonts w:ascii="Times New Roman" w:hAnsi="Times New Roman" w:cs="Times New Roman"/>
          <w:noProof/>
        </w:rPr>
        <w:t xml:space="preserve"> </w:t>
      </w:r>
      <w:r w:rsidRPr="00C87BAE">
        <w:rPr>
          <w:rFonts w:ascii="Times New Roman" w:hAnsi="Times New Roman" w:cs="Times New Roman"/>
          <w:b/>
          <w:bCs/>
          <w:noProof/>
        </w:rPr>
        <w:t>101</w:t>
      </w:r>
      <w:r w:rsidRPr="00C87BAE">
        <w:rPr>
          <w:rFonts w:ascii="Times New Roman" w:hAnsi="Times New Roman" w:cs="Times New Roman"/>
          <w:noProof/>
        </w:rPr>
        <w:t>, 173–184 (2019).</w:t>
      </w:r>
    </w:p>
    <w:p w14:paraId="72FDC1B3"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lastRenderedPageBreak/>
        <w:t xml:space="preserve">58. </w:t>
      </w:r>
      <w:r w:rsidRPr="00C87BAE">
        <w:rPr>
          <w:rFonts w:ascii="Times New Roman" w:hAnsi="Times New Roman" w:cs="Times New Roman"/>
          <w:noProof/>
        </w:rPr>
        <w:tab/>
        <w:t xml:space="preserve">H. L. Thalmann, E. A. Daly, R. D. Brodeur, Two Anomalously Warm Years in the Northern California Current: Impacts on Early Marine Steelhead Diet Composition, Morphology, and Potential Survival. </w:t>
      </w:r>
      <w:r w:rsidRPr="00C87BAE">
        <w:rPr>
          <w:rFonts w:ascii="Times New Roman" w:hAnsi="Times New Roman" w:cs="Times New Roman"/>
          <w:i/>
          <w:iCs/>
          <w:noProof/>
        </w:rPr>
        <w:t>Trans. Am. Fish. Soc.</w:t>
      </w:r>
      <w:r w:rsidRPr="00C87BAE">
        <w:rPr>
          <w:rFonts w:ascii="Times New Roman" w:hAnsi="Times New Roman" w:cs="Times New Roman"/>
          <w:noProof/>
        </w:rPr>
        <w:t xml:space="preserve"> </w:t>
      </w:r>
      <w:r w:rsidRPr="00C87BAE">
        <w:rPr>
          <w:rFonts w:ascii="Times New Roman" w:hAnsi="Times New Roman" w:cs="Times New Roman"/>
          <w:b/>
          <w:bCs/>
          <w:noProof/>
        </w:rPr>
        <w:t>149</w:t>
      </w:r>
      <w:r w:rsidRPr="00C87BAE">
        <w:rPr>
          <w:rFonts w:ascii="Times New Roman" w:hAnsi="Times New Roman" w:cs="Times New Roman"/>
          <w:noProof/>
        </w:rPr>
        <w:t>, 369–382 (2020).</w:t>
      </w:r>
    </w:p>
    <w:p w14:paraId="0BFCF614"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59. </w:t>
      </w:r>
      <w:r w:rsidRPr="00C87BAE">
        <w:rPr>
          <w:rFonts w:ascii="Times New Roman" w:hAnsi="Times New Roman" w:cs="Times New Roman"/>
          <w:noProof/>
        </w:rPr>
        <w:tab/>
        <w:t xml:space="preserve">R. P. Kelly, J. A. Port, K. M. Yamahara, R. G. Martone, N. Lowell, P. F. Thomsen, M. E. Mach, M. Bennett, E. Prahler, M. R. Caldwell, L. B. Crowder, Harnessing DNA to improve environmental management. </w:t>
      </w:r>
      <w:r w:rsidRPr="00C87BAE">
        <w:rPr>
          <w:rFonts w:ascii="Times New Roman" w:hAnsi="Times New Roman" w:cs="Times New Roman"/>
          <w:i/>
          <w:iCs/>
          <w:noProof/>
        </w:rPr>
        <w:t>Science (80-. ).</w:t>
      </w:r>
      <w:r w:rsidRPr="00C87BAE">
        <w:rPr>
          <w:rFonts w:ascii="Times New Roman" w:hAnsi="Times New Roman" w:cs="Times New Roman"/>
          <w:noProof/>
        </w:rPr>
        <w:t xml:space="preserve"> </w:t>
      </w:r>
      <w:r w:rsidRPr="00C87BAE">
        <w:rPr>
          <w:rFonts w:ascii="Times New Roman" w:hAnsi="Times New Roman" w:cs="Times New Roman"/>
          <w:b/>
          <w:bCs/>
          <w:noProof/>
        </w:rPr>
        <w:t>344</w:t>
      </w:r>
      <w:r w:rsidRPr="00C87BAE">
        <w:rPr>
          <w:rFonts w:ascii="Times New Roman" w:hAnsi="Times New Roman" w:cs="Times New Roman"/>
          <w:noProof/>
        </w:rPr>
        <w:t>, 1455–1456 (2014).</w:t>
      </w:r>
    </w:p>
    <w:p w14:paraId="02790F19"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60. </w:t>
      </w:r>
      <w:r w:rsidRPr="00C87BAE">
        <w:rPr>
          <w:rFonts w:ascii="Times New Roman" w:hAnsi="Times New Roman" w:cs="Times New Roman"/>
          <w:noProof/>
        </w:rPr>
        <w:tab/>
        <w:t xml:space="preserve">M. Y. Stoeckle, J. Adolf, Z. Charlop-Powers, K. J. Dunton, G. Hinks, S. M. Vanmorter, Trawl and eDNA assessment of marine fish diversity, seasonality, and relative abundance in coastal New Jersey, USA. </w:t>
      </w:r>
      <w:r w:rsidRPr="00C87BAE">
        <w:rPr>
          <w:rFonts w:ascii="Times New Roman" w:hAnsi="Times New Roman" w:cs="Times New Roman"/>
          <w:i/>
          <w:iCs/>
          <w:noProof/>
        </w:rPr>
        <w:t>ICES J. Mar. Sci.</w:t>
      </w:r>
      <w:r w:rsidRPr="00C87BAE">
        <w:rPr>
          <w:rFonts w:ascii="Times New Roman" w:hAnsi="Times New Roman" w:cs="Times New Roman"/>
          <w:noProof/>
        </w:rPr>
        <w:t xml:space="preserve"> </w:t>
      </w:r>
      <w:r w:rsidRPr="00C87BAE">
        <w:rPr>
          <w:rFonts w:ascii="Times New Roman" w:hAnsi="Times New Roman" w:cs="Times New Roman"/>
          <w:b/>
          <w:bCs/>
          <w:noProof/>
        </w:rPr>
        <w:t>78</w:t>
      </w:r>
      <w:r w:rsidRPr="00C87BAE">
        <w:rPr>
          <w:rFonts w:ascii="Times New Roman" w:hAnsi="Times New Roman" w:cs="Times New Roman"/>
          <w:noProof/>
        </w:rPr>
        <w:t>, 293–304 (2021).</w:t>
      </w:r>
    </w:p>
    <w:p w14:paraId="7944DD8A"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61. </w:t>
      </w:r>
      <w:r w:rsidRPr="00C87BAE">
        <w:rPr>
          <w:rFonts w:ascii="Times New Roman" w:hAnsi="Times New Roman" w:cs="Times New Roman"/>
          <w:noProof/>
        </w:rPr>
        <w:tab/>
        <w:t xml:space="preserve">A. Lacoursière-Roussel, G. Côté, V. Leclerc, L. Bernatchez, Quantifying relative fish abundance with eDNA: a promising tool for fisheries management. </w:t>
      </w:r>
      <w:r w:rsidRPr="00C87BAE">
        <w:rPr>
          <w:rFonts w:ascii="Times New Roman" w:hAnsi="Times New Roman" w:cs="Times New Roman"/>
          <w:i/>
          <w:iCs/>
          <w:noProof/>
        </w:rPr>
        <w:t>J. Appl. Ecol.</w:t>
      </w:r>
      <w:r w:rsidRPr="00C87BAE">
        <w:rPr>
          <w:rFonts w:ascii="Times New Roman" w:hAnsi="Times New Roman" w:cs="Times New Roman"/>
          <w:noProof/>
        </w:rPr>
        <w:t xml:space="preserve"> </w:t>
      </w:r>
      <w:r w:rsidRPr="00C87BAE">
        <w:rPr>
          <w:rFonts w:ascii="Times New Roman" w:hAnsi="Times New Roman" w:cs="Times New Roman"/>
          <w:b/>
          <w:bCs/>
          <w:noProof/>
        </w:rPr>
        <w:t>53</w:t>
      </w:r>
      <w:r w:rsidRPr="00C87BAE">
        <w:rPr>
          <w:rFonts w:ascii="Times New Roman" w:hAnsi="Times New Roman" w:cs="Times New Roman"/>
          <w:noProof/>
        </w:rPr>
        <w:t>, 1148–1157 (2016).</w:t>
      </w:r>
    </w:p>
    <w:p w14:paraId="61F3DE7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62. </w:t>
      </w:r>
      <w:r w:rsidRPr="00C87BAE">
        <w:rPr>
          <w:rFonts w:ascii="Times New Roman" w:hAnsi="Times New Roman" w:cs="Times New Roman"/>
          <w:noProof/>
        </w:rPr>
        <w:tab/>
        <w:t xml:space="preserve">M. C. Yates, D. J. Fraser, A. M. Derry, Meta-analysis supports further refinement of eDNA for monitoring aquatic species-specific abundance in nature. </w:t>
      </w:r>
      <w:r w:rsidRPr="00C87BAE">
        <w:rPr>
          <w:rFonts w:ascii="Times New Roman" w:hAnsi="Times New Roman" w:cs="Times New Roman"/>
          <w:i/>
          <w:iCs/>
          <w:noProof/>
        </w:rPr>
        <w:t>Environ. DNA</w:t>
      </w:r>
      <w:r w:rsidRPr="00C87BAE">
        <w:rPr>
          <w:rFonts w:ascii="Times New Roman" w:hAnsi="Times New Roman" w:cs="Times New Roman"/>
          <w:noProof/>
        </w:rPr>
        <w:t xml:space="preserve">. </w:t>
      </w:r>
      <w:r w:rsidRPr="00C87BAE">
        <w:rPr>
          <w:rFonts w:ascii="Times New Roman" w:hAnsi="Times New Roman" w:cs="Times New Roman"/>
          <w:b/>
          <w:bCs/>
          <w:noProof/>
        </w:rPr>
        <w:t>1</w:t>
      </w:r>
      <w:r w:rsidRPr="00C87BAE">
        <w:rPr>
          <w:rFonts w:ascii="Times New Roman" w:hAnsi="Times New Roman" w:cs="Times New Roman"/>
          <w:noProof/>
        </w:rPr>
        <w:t>, 5–13 (2019).</w:t>
      </w:r>
    </w:p>
    <w:p w14:paraId="63AA31DA"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63. </w:t>
      </w:r>
      <w:r w:rsidRPr="00C87BAE">
        <w:rPr>
          <w:rFonts w:ascii="Times New Roman" w:hAnsi="Times New Roman" w:cs="Times New Roman"/>
          <w:noProof/>
        </w:rPr>
        <w:tab/>
        <w:t xml:space="preserve">M. M. Zenker, A. Specht, V. G. Fonseca, Assessing insect biodiversity with automatic light traps in Brazil: Pearls and pitfalls of metabarcoding samples in preservative ethanol. </w:t>
      </w:r>
      <w:r w:rsidRPr="00C87BAE">
        <w:rPr>
          <w:rFonts w:ascii="Times New Roman" w:hAnsi="Times New Roman" w:cs="Times New Roman"/>
          <w:i/>
          <w:iCs/>
          <w:noProof/>
        </w:rPr>
        <w:t>Ecol. Evol.</w:t>
      </w:r>
      <w:r w:rsidRPr="00C87BAE">
        <w:rPr>
          <w:rFonts w:ascii="Times New Roman" w:hAnsi="Times New Roman" w:cs="Times New Roman"/>
          <w:noProof/>
        </w:rPr>
        <w:t xml:space="preserve"> </w:t>
      </w:r>
      <w:r w:rsidRPr="00C87BAE">
        <w:rPr>
          <w:rFonts w:ascii="Times New Roman" w:hAnsi="Times New Roman" w:cs="Times New Roman"/>
          <w:b/>
          <w:bCs/>
          <w:noProof/>
        </w:rPr>
        <w:t>10</w:t>
      </w:r>
      <w:r w:rsidRPr="00C87BAE">
        <w:rPr>
          <w:rFonts w:ascii="Times New Roman" w:hAnsi="Times New Roman" w:cs="Times New Roman"/>
          <w:noProof/>
        </w:rPr>
        <w:t>, 2352–2366 (2020).</w:t>
      </w:r>
    </w:p>
    <w:p w14:paraId="134761FF"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64. </w:t>
      </w:r>
      <w:r w:rsidRPr="00C87BAE">
        <w:rPr>
          <w:rFonts w:ascii="Times New Roman" w:hAnsi="Times New Roman" w:cs="Times New Roman"/>
          <w:noProof/>
        </w:rPr>
        <w:tab/>
        <w:t xml:space="preserve">S. McClatchie, A. R. Thompson, S. R. Alin, S. Siedlecki, W. Watson, S. J. Bograd, The influence of Pacific Equatorial Water on fish diversity in the southern California Current System. </w:t>
      </w:r>
      <w:r w:rsidRPr="00C87BAE">
        <w:rPr>
          <w:rFonts w:ascii="Times New Roman" w:hAnsi="Times New Roman" w:cs="Times New Roman"/>
          <w:i/>
          <w:iCs/>
          <w:noProof/>
        </w:rPr>
        <w:t>J. Geophys. Res. Ocean.</w:t>
      </w:r>
      <w:r w:rsidRPr="00C87BAE">
        <w:rPr>
          <w:rFonts w:ascii="Times New Roman" w:hAnsi="Times New Roman" w:cs="Times New Roman"/>
          <w:noProof/>
        </w:rPr>
        <w:t xml:space="preserve"> </w:t>
      </w:r>
      <w:r w:rsidRPr="00C87BAE">
        <w:rPr>
          <w:rFonts w:ascii="Times New Roman" w:hAnsi="Times New Roman" w:cs="Times New Roman"/>
          <w:b/>
          <w:bCs/>
          <w:noProof/>
        </w:rPr>
        <w:t>121</w:t>
      </w:r>
      <w:r w:rsidRPr="00C87BAE">
        <w:rPr>
          <w:rFonts w:ascii="Times New Roman" w:hAnsi="Times New Roman" w:cs="Times New Roman"/>
          <w:noProof/>
        </w:rPr>
        <w:t>, 6121–6136 (2016).</w:t>
      </w:r>
    </w:p>
    <w:p w14:paraId="34873965"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65. </w:t>
      </w:r>
      <w:r w:rsidRPr="00C87BAE">
        <w:rPr>
          <w:rFonts w:ascii="Times New Roman" w:hAnsi="Times New Roman" w:cs="Times New Roman"/>
          <w:noProof/>
        </w:rPr>
        <w:tab/>
        <w:t xml:space="preserve">D. Kramer, M. J. Kalin, E. G. Stevens, J. R. Thrailkill, J. . Zweifel, </w:t>
      </w:r>
      <w:r w:rsidRPr="00C87BAE">
        <w:rPr>
          <w:rFonts w:ascii="Times New Roman" w:hAnsi="Times New Roman" w:cs="Times New Roman"/>
          <w:i/>
          <w:iCs/>
          <w:noProof/>
        </w:rPr>
        <w:t>Collecting and processing data on fish eggs and larvae in the California Current. NOAA Tech. Rep. NMFS Circ., vol. 370.</w:t>
      </w:r>
      <w:r w:rsidRPr="00C87BAE">
        <w:rPr>
          <w:rFonts w:ascii="Times New Roman" w:hAnsi="Times New Roman" w:cs="Times New Roman"/>
          <w:noProof/>
        </w:rPr>
        <w:t xml:space="preserve"> (US Department of Commerce, National Oceanic and Atmospheric </w:t>
      </w:r>
      <w:r w:rsidRPr="00C87BAE">
        <w:rPr>
          <w:rFonts w:ascii="Times New Roman" w:hAnsi="Times New Roman" w:cs="Times New Roman"/>
          <w:noProof/>
        </w:rPr>
        <w:lastRenderedPageBreak/>
        <w:t>Administration …, 1972), vol. 370.</w:t>
      </w:r>
    </w:p>
    <w:p w14:paraId="42B1B5A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66. </w:t>
      </w:r>
      <w:r w:rsidRPr="00C87BAE">
        <w:rPr>
          <w:rFonts w:ascii="Times New Roman" w:hAnsi="Times New Roman" w:cs="Times New Roman"/>
          <w:noProof/>
        </w:rPr>
        <w:tab/>
        <w:t xml:space="preserve">S. McClatchie, </w:t>
      </w:r>
      <w:r w:rsidRPr="00C87BAE">
        <w:rPr>
          <w:rFonts w:ascii="Times New Roman" w:hAnsi="Times New Roman" w:cs="Times New Roman"/>
          <w:i/>
          <w:iCs/>
          <w:noProof/>
        </w:rPr>
        <w:t>Regional fisheries oceanography of the california current system: The CalCOFI program</w:t>
      </w:r>
      <w:r w:rsidRPr="00C87BAE">
        <w:rPr>
          <w:rFonts w:ascii="Times New Roman" w:hAnsi="Times New Roman" w:cs="Times New Roman"/>
          <w:noProof/>
        </w:rPr>
        <w:t xml:space="preserve"> (Springer, 2014).</w:t>
      </w:r>
    </w:p>
    <w:p w14:paraId="369298F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67. </w:t>
      </w:r>
      <w:r w:rsidRPr="00C87BAE">
        <w:rPr>
          <w:rFonts w:ascii="Times New Roman" w:hAnsi="Times New Roman" w:cs="Times New Roman"/>
          <w:noProof/>
        </w:rPr>
        <w:tab/>
        <w:t xml:space="preserve">R. P. Kelly, R. Gallego, E. Jacobs-Palme, The effect of tides on nearshore environmental DNA. </w:t>
      </w:r>
      <w:r w:rsidRPr="00C87BAE">
        <w:rPr>
          <w:rFonts w:ascii="Times New Roman" w:hAnsi="Times New Roman" w:cs="Times New Roman"/>
          <w:i/>
          <w:iCs/>
          <w:noProof/>
        </w:rPr>
        <w:t>PeerJ</w:t>
      </w:r>
      <w:r w:rsidRPr="00C87BAE">
        <w:rPr>
          <w:rFonts w:ascii="Times New Roman" w:hAnsi="Times New Roman" w:cs="Times New Roman"/>
          <w:noProof/>
        </w:rPr>
        <w:t xml:space="preserve">. </w:t>
      </w:r>
      <w:r w:rsidRPr="00C87BAE">
        <w:rPr>
          <w:rFonts w:ascii="Times New Roman" w:hAnsi="Times New Roman" w:cs="Times New Roman"/>
          <w:b/>
          <w:bCs/>
          <w:noProof/>
        </w:rPr>
        <w:t>2018</w:t>
      </w:r>
      <w:r w:rsidRPr="00C87BAE">
        <w:rPr>
          <w:rFonts w:ascii="Times New Roman" w:hAnsi="Times New Roman" w:cs="Times New Roman"/>
          <w:noProof/>
        </w:rPr>
        <w:t>, e4521 (2018).</w:t>
      </w:r>
    </w:p>
    <w:p w14:paraId="310318A5"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68. </w:t>
      </w:r>
      <w:r w:rsidRPr="00C87BAE">
        <w:rPr>
          <w:rFonts w:ascii="Times New Roman" w:hAnsi="Times New Roman" w:cs="Times New Roman"/>
          <w:noProof/>
        </w:rPr>
        <w:tab/>
        <w:t>R. Mendelssohn, rerddapXtracto: Extracts Environmental Data from “ERDDAP” Web Services. R package version 1.0.0 (2020).</w:t>
      </w:r>
    </w:p>
    <w:p w14:paraId="5ED52E68"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69. </w:t>
      </w:r>
      <w:r w:rsidRPr="00C87BAE">
        <w:rPr>
          <w:rFonts w:ascii="Times New Roman" w:hAnsi="Times New Roman" w:cs="Times New Roman"/>
          <w:noProof/>
        </w:rPr>
        <w:tab/>
        <w:t xml:space="preserve">H. G. Moser, R. L. Charter, W. Watson, D. A. Ambrose, K. T. Hill, P. E. Smith, J. L. Butler, E. M. Sandknop, S. R. Charter, The CalCOFI ichthyoplankton time series: Potential contributions to the management of rocky-shore fishes. </w:t>
      </w:r>
      <w:r w:rsidRPr="00C87BAE">
        <w:rPr>
          <w:rFonts w:ascii="Times New Roman" w:hAnsi="Times New Roman" w:cs="Times New Roman"/>
          <w:i/>
          <w:iCs/>
          <w:noProof/>
        </w:rPr>
        <w:t>Calif. Coop. Ocean. Fish. Investig. Reports</w:t>
      </w:r>
      <w:r w:rsidRPr="00C87BAE">
        <w:rPr>
          <w:rFonts w:ascii="Times New Roman" w:hAnsi="Times New Roman" w:cs="Times New Roman"/>
          <w:noProof/>
        </w:rPr>
        <w:t xml:space="preserve">. </w:t>
      </w:r>
      <w:r w:rsidRPr="00C87BAE">
        <w:rPr>
          <w:rFonts w:ascii="Times New Roman" w:hAnsi="Times New Roman" w:cs="Times New Roman"/>
          <w:b/>
          <w:bCs/>
          <w:noProof/>
        </w:rPr>
        <w:t>42</w:t>
      </w:r>
      <w:r w:rsidRPr="00C87BAE">
        <w:rPr>
          <w:rFonts w:ascii="Times New Roman" w:hAnsi="Times New Roman" w:cs="Times New Roman"/>
          <w:noProof/>
        </w:rPr>
        <w:t>, 112–128 (2001).</w:t>
      </w:r>
    </w:p>
    <w:p w14:paraId="33623C0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70. </w:t>
      </w:r>
      <w:r w:rsidRPr="00C87BAE">
        <w:rPr>
          <w:rFonts w:ascii="Times New Roman" w:hAnsi="Times New Roman" w:cs="Times New Roman"/>
          <w:noProof/>
        </w:rPr>
        <w:tab/>
        <w:t xml:space="preserve">B. Goodrich, J. Gabry, I. Ali, S. Brilleman, rstanarm: Bayesian applied regression modeling via Stan. </w:t>
      </w:r>
      <w:r w:rsidRPr="00C87BAE">
        <w:rPr>
          <w:rFonts w:ascii="Times New Roman" w:hAnsi="Times New Roman" w:cs="Times New Roman"/>
          <w:i/>
          <w:iCs/>
          <w:noProof/>
        </w:rPr>
        <w:t>R Packag. version</w:t>
      </w:r>
      <w:r w:rsidRPr="00C87BAE">
        <w:rPr>
          <w:rFonts w:ascii="Times New Roman" w:hAnsi="Times New Roman" w:cs="Times New Roman"/>
          <w:noProof/>
        </w:rPr>
        <w:t xml:space="preserve">. </w:t>
      </w:r>
      <w:r w:rsidRPr="00C87BAE">
        <w:rPr>
          <w:rFonts w:ascii="Times New Roman" w:hAnsi="Times New Roman" w:cs="Times New Roman"/>
          <w:b/>
          <w:bCs/>
          <w:noProof/>
        </w:rPr>
        <w:t>2</w:t>
      </w:r>
      <w:r w:rsidRPr="00C87BAE">
        <w:rPr>
          <w:rFonts w:ascii="Times New Roman" w:hAnsi="Times New Roman" w:cs="Times New Roman"/>
          <w:noProof/>
        </w:rPr>
        <w:t>, 1758 (2020).</w:t>
      </w:r>
    </w:p>
    <w:p w14:paraId="5AA58FC4"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71. </w:t>
      </w:r>
      <w:r w:rsidRPr="00C87BAE">
        <w:rPr>
          <w:rFonts w:ascii="Times New Roman" w:hAnsi="Times New Roman" w:cs="Times New Roman"/>
          <w:noProof/>
        </w:rPr>
        <w:tab/>
        <w:t xml:space="preserve">S. Juggins, rioja: Analysis of Quaternary science data, R package version (0.9-9). </w:t>
      </w:r>
      <w:r w:rsidRPr="00C87BAE">
        <w:rPr>
          <w:rFonts w:ascii="Times New Roman" w:hAnsi="Times New Roman" w:cs="Times New Roman"/>
          <w:i/>
          <w:iCs/>
          <w:noProof/>
        </w:rPr>
        <w:t>Compr. r Arch. Netw.</w:t>
      </w:r>
      <w:r w:rsidRPr="00C87BAE">
        <w:rPr>
          <w:rFonts w:ascii="Times New Roman" w:hAnsi="Times New Roman" w:cs="Times New Roman"/>
          <w:noProof/>
        </w:rPr>
        <w:t xml:space="preserve"> (2015).</w:t>
      </w:r>
    </w:p>
    <w:p w14:paraId="1C89270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72. </w:t>
      </w:r>
      <w:r w:rsidRPr="00C87BAE">
        <w:rPr>
          <w:rFonts w:ascii="Times New Roman" w:hAnsi="Times New Roman" w:cs="Times New Roman"/>
          <w:noProof/>
        </w:rPr>
        <w:tab/>
        <w:t xml:space="preserve">A. de Vries, B. D. Ripley, Create Dendrograms and Tree Diagrams Using “ggplot2.” </w:t>
      </w:r>
      <w:r w:rsidRPr="00C87BAE">
        <w:rPr>
          <w:rFonts w:ascii="Times New Roman" w:hAnsi="Times New Roman" w:cs="Times New Roman"/>
          <w:i/>
          <w:iCs/>
          <w:noProof/>
        </w:rPr>
        <w:t>URL https//github. com/andrie/ggdendro</w:t>
      </w:r>
      <w:r w:rsidRPr="00C87BAE">
        <w:rPr>
          <w:rFonts w:ascii="Times New Roman" w:hAnsi="Times New Roman" w:cs="Times New Roman"/>
          <w:noProof/>
        </w:rPr>
        <w:t>, 12 (2020).</w:t>
      </w:r>
    </w:p>
    <w:p w14:paraId="54AADC55"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73. </w:t>
      </w:r>
      <w:r w:rsidRPr="00C87BAE">
        <w:rPr>
          <w:rFonts w:ascii="Times New Roman" w:hAnsi="Times New Roman" w:cs="Times New Roman"/>
          <w:noProof/>
        </w:rPr>
        <w:tab/>
        <w:t xml:space="preserve">J. Oksanen, F. G. Blanchet, R. Kindt, P. Legendre, P. R. Minchin, O. R.B., G. L. Simpson, P. Solymos, M. H. H. Stevens, H. Wagner, </w:t>
      </w:r>
      <w:r w:rsidRPr="00C87BAE">
        <w:rPr>
          <w:rFonts w:ascii="Times New Roman" w:hAnsi="Times New Roman" w:cs="Times New Roman"/>
          <w:i/>
          <w:iCs/>
          <w:noProof/>
        </w:rPr>
        <w:t>vegan</w:t>
      </w:r>
      <w:r w:rsidRPr="00C87BAE">
        <w:rPr>
          <w:rFonts w:ascii="Times New Roman" w:hAnsi="Times New Roman" w:cs="Times New Roman"/>
          <w:noProof/>
        </w:rPr>
        <w:t xml:space="preserve">: Community ecology package. </w:t>
      </w:r>
      <w:r w:rsidRPr="00C87BAE">
        <w:rPr>
          <w:rFonts w:ascii="Times New Roman" w:hAnsi="Times New Roman" w:cs="Times New Roman"/>
          <w:i/>
          <w:iCs/>
          <w:noProof/>
        </w:rPr>
        <w:t>R Packag. version 2.3-5</w:t>
      </w:r>
      <w:r w:rsidRPr="00C87BAE">
        <w:rPr>
          <w:rFonts w:ascii="Times New Roman" w:hAnsi="Times New Roman" w:cs="Times New Roman"/>
          <w:noProof/>
        </w:rPr>
        <w:t xml:space="preserve"> (2016), (available at https://cran.r-project.org/package=vegan).</w:t>
      </w:r>
    </w:p>
    <w:p w14:paraId="39D389D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74. </w:t>
      </w:r>
      <w:r w:rsidRPr="00C87BAE">
        <w:rPr>
          <w:rFonts w:ascii="Times New Roman" w:hAnsi="Times New Roman" w:cs="Times New Roman"/>
          <w:noProof/>
        </w:rPr>
        <w:tab/>
        <w:t xml:space="preserve">J. Niku, F. K. C. Hui, S. Taskinen, D. I. Warton, gllvm: Fast analysis of multivariate abundance data with generalized linear latent variable models in r. </w:t>
      </w:r>
      <w:r w:rsidRPr="00C87BAE">
        <w:rPr>
          <w:rFonts w:ascii="Times New Roman" w:hAnsi="Times New Roman" w:cs="Times New Roman"/>
          <w:i/>
          <w:iCs/>
          <w:noProof/>
        </w:rPr>
        <w:t>Methods Ecol. Evol.</w:t>
      </w:r>
      <w:r w:rsidRPr="00C87BAE">
        <w:rPr>
          <w:rFonts w:ascii="Times New Roman" w:hAnsi="Times New Roman" w:cs="Times New Roman"/>
          <w:noProof/>
        </w:rPr>
        <w:t xml:space="preserve"> </w:t>
      </w:r>
      <w:r w:rsidRPr="00C87BAE">
        <w:rPr>
          <w:rFonts w:ascii="Times New Roman" w:hAnsi="Times New Roman" w:cs="Times New Roman"/>
          <w:b/>
          <w:bCs/>
          <w:noProof/>
        </w:rPr>
        <w:t>10</w:t>
      </w:r>
      <w:r w:rsidRPr="00C87BAE">
        <w:rPr>
          <w:rFonts w:ascii="Times New Roman" w:hAnsi="Times New Roman" w:cs="Times New Roman"/>
          <w:noProof/>
        </w:rPr>
        <w:t>, 2173–2182 (2019).</w:t>
      </w:r>
    </w:p>
    <w:p w14:paraId="2187AC83" w14:textId="035BB23C" w:rsidR="004E2951" w:rsidRPr="00DC3190" w:rsidRDefault="004E2951" w:rsidP="00C87BAE">
      <w:pPr>
        <w:widowControl w:val="0"/>
        <w:autoSpaceDE w:val="0"/>
        <w:autoSpaceDN w:val="0"/>
        <w:adjustRightInd w:val="0"/>
        <w:spacing w:line="480" w:lineRule="auto"/>
        <w:ind w:left="640" w:hanging="640"/>
        <w:rPr>
          <w:rFonts w:ascii="Times New Roman" w:eastAsia="Times New Roman" w:hAnsi="Times New Roman" w:cs="Times New Roman"/>
          <w:i/>
        </w:rPr>
      </w:pPr>
      <w:r>
        <w:rPr>
          <w:rFonts w:ascii="Times New Roman" w:eastAsia="Times New Roman" w:hAnsi="Times New Roman" w:cs="Times New Roman"/>
          <w:i/>
        </w:rPr>
        <w:fldChar w:fldCharType="end"/>
      </w:r>
    </w:p>
    <w:p w14:paraId="346C5404"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3ADFED7A" w14:textId="77777777" w:rsidR="004E2951" w:rsidRDefault="004E2951" w:rsidP="004E2951">
      <w:pPr>
        <w:spacing w:line="480" w:lineRule="auto"/>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SUPPLEMENT</w:t>
      </w:r>
      <w:r>
        <w:rPr>
          <w:rFonts w:ascii="Times New Roman" w:eastAsia="Times New Roman" w:hAnsi="Times New Roman" w:cs="Times New Roman"/>
          <w:b/>
          <w:color w:val="000000" w:themeColor="text1"/>
        </w:rPr>
        <w:t xml:space="preserve"> 1</w:t>
      </w:r>
    </w:p>
    <w:p w14:paraId="3BA63ADC" w14:textId="77777777" w:rsidR="004E2951" w:rsidRDefault="004E2951" w:rsidP="004E2951">
      <w:pPr>
        <w:spacing w:line="480" w:lineRule="auto"/>
        <w:rPr>
          <w:rFonts w:ascii="Times New Roman" w:eastAsia="Times New Roman" w:hAnsi="Times New Roman" w:cs="Times New Roman"/>
          <w:b/>
          <w:color w:val="000000" w:themeColor="text1"/>
        </w:rPr>
      </w:pPr>
    </w:p>
    <w:p w14:paraId="732CE615" w14:textId="77777777" w:rsidR="004E2951" w:rsidRPr="009E2DF8" w:rsidRDefault="004E2951" w:rsidP="004E2951">
      <w:pPr>
        <w:spacing w:line="480" w:lineRule="auto"/>
        <w:jc w:val="center"/>
        <w:rPr>
          <w:rFonts w:ascii="Times New Roman" w:eastAsia="Times New Roman" w:hAnsi="Times New Roman" w:cs="Times New Roman"/>
          <w:b/>
          <w:color w:val="000000" w:themeColor="text1"/>
          <w:sz w:val="28"/>
          <w:szCs w:val="28"/>
        </w:rPr>
      </w:pPr>
      <w:r w:rsidRPr="009E2DF8">
        <w:rPr>
          <w:rFonts w:ascii="Times New Roman" w:eastAsia="Times New Roman" w:hAnsi="Times New Roman" w:cs="Times New Roman"/>
          <w:b/>
          <w:color w:val="000000" w:themeColor="text1"/>
          <w:sz w:val="28"/>
          <w:szCs w:val="28"/>
        </w:rPr>
        <w:t>Table of Contents</w:t>
      </w:r>
    </w:p>
    <w:p w14:paraId="1C839D81" w14:textId="77777777" w:rsidR="004E2951" w:rsidRPr="00C54908" w:rsidRDefault="004E2951" w:rsidP="004E2951">
      <w:pPr>
        <w:pStyle w:val="ListParagraph"/>
        <w:numPr>
          <w:ilvl w:val="0"/>
          <w:numId w:val="1"/>
        </w:numPr>
        <w:spacing w:line="480" w:lineRule="auto"/>
        <w:rPr>
          <w:rFonts w:ascii="Times New Roman" w:eastAsia="Times New Roman" w:hAnsi="Times New Roman" w:cs="Times New Roman"/>
          <w:b/>
          <w:color w:val="000000" w:themeColor="text1"/>
          <w:u w:val="single"/>
        </w:rPr>
      </w:pPr>
      <w:r w:rsidRPr="00C54908">
        <w:rPr>
          <w:rFonts w:ascii="Times New Roman" w:eastAsia="Times New Roman" w:hAnsi="Times New Roman" w:cs="Times New Roman"/>
          <w:b/>
          <w:color w:val="000000" w:themeColor="text1"/>
          <w:u w:val="single"/>
        </w:rPr>
        <w:t>Methods</w:t>
      </w:r>
    </w:p>
    <w:p w14:paraId="003E2AAB"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iCs/>
          <w:color w:val="000000" w:themeColor="text1"/>
        </w:rPr>
      </w:pPr>
      <w:r w:rsidRPr="0010688C">
        <w:rPr>
          <w:rFonts w:ascii="Times New Roman" w:eastAsia="Times New Roman" w:hAnsi="Times New Roman" w:cs="Times New Roman"/>
          <w:bCs/>
          <w:i/>
          <w:iCs/>
          <w:color w:val="000000" w:themeColor="text1"/>
        </w:rPr>
        <w:t>Study Design</w:t>
      </w:r>
    </w:p>
    <w:p w14:paraId="6BF79C90"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 xml:space="preserve">Metabarcoding Collection Isolation, Amplification, and Sequencing </w:t>
      </w:r>
    </w:p>
    <w:p w14:paraId="153E343B"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Bioinformatics</w:t>
      </w:r>
    </w:p>
    <w:p w14:paraId="0E667D4D"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Microscopy Identification of Ichthyoplankton</w:t>
      </w:r>
    </w:p>
    <w:p w14:paraId="0CE1997D" w14:textId="1BB28E0E"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Estimating Abundance</w:t>
      </w:r>
      <w:r w:rsidR="00C651C6">
        <w:rPr>
          <w:rFonts w:ascii="Times New Roman" w:eastAsia="Times New Roman" w:hAnsi="Times New Roman" w:cs="Times New Roman"/>
          <w:bCs/>
          <w:i/>
          <w:color w:val="000000" w:themeColor="text1"/>
        </w:rPr>
        <w:t xml:space="preserve"> (</w:t>
      </w:r>
      <w:r w:rsidRPr="0010688C">
        <w:rPr>
          <w:rFonts w:ascii="Times New Roman" w:eastAsia="Times New Roman" w:hAnsi="Times New Roman" w:cs="Times New Roman"/>
          <w:bCs/>
          <w:i/>
          <w:color w:val="000000" w:themeColor="text1"/>
        </w:rPr>
        <w:t>see Supplement 2)</w:t>
      </w:r>
    </w:p>
    <w:p w14:paraId="45CA11D3" w14:textId="77777777" w:rsidR="004E2951"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Environmental Covariates</w:t>
      </w:r>
    </w:p>
    <w:p w14:paraId="741A9514"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Pr>
          <w:rFonts w:ascii="Times New Roman" w:eastAsia="Times New Roman" w:hAnsi="Times New Roman" w:cs="Times New Roman"/>
          <w:bCs/>
          <w:i/>
          <w:color w:val="000000" w:themeColor="text1"/>
        </w:rPr>
        <w:t>Data analysis</w:t>
      </w:r>
    </w:p>
    <w:p w14:paraId="3AD620C5" w14:textId="77777777" w:rsidR="004E2951" w:rsidRPr="00C54908" w:rsidRDefault="004E2951" w:rsidP="004E2951">
      <w:pPr>
        <w:pStyle w:val="ListParagraph"/>
        <w:numPr>
          <w:ilvl w:val="0"/>
          <w:numId w:val="1"/>
        </w:numPr>
        <w:spacing w:line="480" w:lineRule="auto"/>
        <w:rPr>
          <w:rFonts w:ascii="Times New Roman" w:eastAsia="Times New Roman" w:hAnsi="Times New Roman" w:cs="Times New Roman"/>
          <w:b/>
          <w:bCs/>
          <w:iCs/>
          <w:color w:val="000000" w:themeColor="text1"/>
          <w:u w:val="single"/>
        </w:rPr>
      </w:pPr>
      <w:r w:rsidRPr="00C54908">
        <w:rPr>
          <w:rFonts w:ascii="Times New Roman" w:eastAsia="Times New Roman" w:hAnsi="Times New Roman" w:cs="Times New Roman"/>
          <w:b/>
          <w:bCs/>
          <w:iCs/>
          <w:color w:val="000000" w:themeColor="text1"/>
          <w:u w:val="single"/>
        </w:rPr>
        <w:t>Results</w:t>
      </w:r>
    </w:p>
    <w:p w14:paraId="43B3ECD3" w14:textId="77777777" w:rsidR="004E2951" w:rsidRPr="00954C35" w:rsidRDefault="004E2951" w:rsidP="004E2951">
      <w:pPr>
        <w:pStyle w:val="ListParagraph"/>
        <w:numPr>
          <w:ilvl w:val="1"/>
          <w:numId w:val="1"/>
        </w:numPr>
        <w:spacing w:line="480" w:lineRule="auto"/>
        <w:rPr>
          <w:rFonts w:ascii="Times New Roman" w:eastAsia="Times New Roman" w:hAnsi="Times New Roman" w:cs="Times New Roman"/>
          <w:i/>
          <w:color w:val="000000" w:themeColor="text1"/>
        </w:rPr>
      </w:pPr>
      <w:r w:rsidRPr="00954C35">
        <w:rPr>
          <w:rFonts w:ascii="Times New Roman" w:eastAsia="Times New Roman" w:hAnsi="Times New Roman" w:cs="Times New Roman"/>
          <w:i/>
          <w:color w:val="000000" w:themeColor="text1"/>
        </w:rPr>
        <w:t>Change in Fish Assemblage Structure over Time</w:t>
      </w:r>
    </w:p>
    <w:p w14:paraId="68912A86" w14:textId="77777777" w:rsidR="004E2951" w:rsidRPr="00954C35" w:rsidRDefault="004E2951" w:rsidP="004E2951">
      <w:pPr>
        <w:pStyle w:val="ListParagraph"/>
        <w:numPr>
          <w:ilvl w:val="1"/>
          <w:numId w:val="1"/>
        </w:numPr>
        <w:spacing w:line="480" w:lineRule="auto"/>
        <w:rPr>
          <w:rFonts w:ascii="Times New Roman" w:eastAsia="Times New Roman" w:hAnsi="Times New Roman" w:cs="Times New Roman"/>
          <w:i/>
          <w:color w:val="000000" w:themeColor="text1"/>
        </w:rPr>
      </w:pPr>
      <w:r w:rsidRPr="009E2DF8">
        <w:rPr>
          <w:rFonts w:ascii="Times New Roman" w:eastAsia="Times New Roman" w:hAnsi="Times New Roman" w:cs="Times New Roman"/>
          <w:i/>
          <w:color w:val="000000" w:themeColor="text1"/>
        </w:rPr>
        <w:t>Metabarcoding Signal Does Not Degrade Over Time</w:t>
      </w:r>
    </w:p>
    <w:p w14:paraId="241948A6" w14:textId="77777777" w:rsidR="004E2951" w:rsidRPr="00C54908" w:rsidRDefault="004E2951" w:rsidP="004E2951">
      <w:pPr>
        <w:pStyle w:val="ListParagraph"/>
        <w:numPr>
          <w:ilvl w:val="0"/>
          <w:numId w:val="1"/>
        </w:numPr>
        <w:spacing w:line="480" w:lineRule="auto"/>
        <w:rPr>
          <w:rFonts w:ascii="Times New Roman" w:eastAsia="Times New Roman" w:hAnsi="Times New Roman" w:cs="Times New Roman"/>
          <w:b/>
          <w:color w:val="000000" w:themeColor="text1"/>
          <w:u w:val="single"/>
        </w:rPr>
      </w:pPr>
      <w:r w:rsidRPr="00C54908">
        <w:rPr>
          <w:rFonts w:ascii="Times New Roman" w:eastAsia="Times New Roman" w:hAnsi="Times New Roman" w:cs="Times New Roman"/>
          <w:b/>
          <w:color w:val="000000" w:themeColor="text1"/>
          <w:u w:val="single"/>
        </w:rPr>
        <w:t>Figures</w:t>
      </w:r>
    </w:p>
    <w:p w14:paraId="7904C658" w14:textId="77777777"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S1. Predicted Counts vs. Observed Morphological Counts</w:t>
      </w:r>
    </w:p>
    <w:p w14:paraId="473A0718" w14:textId="77777777"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2</w:t>
      </w:r>
      <w:r w:rsidRPr="00FF2797">
        <w:rPr>
          <w:rFonts w:ascii="Times New Roman" w:eastAsia="Times New Roman" w:hAnsi="Times New Roman" w:cs="Times New Roman"/>
          <w:i/>
          <w:iCs/>
          <w:color w:val="000000" w:themeColor="text1"/>
        </w:rPr>
        <w:t>. Predicted Sequence Reads vs. Observed Sequence Reads</w:t>
      </w:r>
    </w:p>
    <w:p w14:paraId="182EF791" w14:textId="77777777"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3</w:t>
      </w:r>
      <w:r w:rsidRPr="00FF2797">
        <w:rPr>
          <w:rFonts w:ascii="Times New Roman" w:eastAsia="Times New Roman" w:hAnsi="Times New Roman" w:cs="Times New Roman"/>
          <w:i/>
          <w:iCs/>
          <w:color w:val="000000" w:themeColor="text1"/>
        </w:rPr>
        <w:t>. Observed Sequence Reads vs. Observed Morphological Counts</w:t>
      </w:r>
    </w:p>
    <w:p w14:paraId="66AAF16D"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 xml:space="preserve">Figure S4. Co-detection of Taxa </w:t>
      </w:r>
      <w:proofErr w:type="gramStart"/>
      <w:r w:rsidRPr="000042A5">
        <w:rPr>
          <w:rFonts w:ascii="Times New Roman" w:eastAsia="Times New Roman" w:hAnsi="Times New Roman" w:cs="Times New Roman"/>
          <w:i/>
          <w:iCs/>
          <w:color w:val="000000" w:themeColor="text1"/>
        </w:rPr>
        <w:t>By</w:t>
      </w:r>
      <w:proofErr w:type="gramEnd"/>
      <w:r w:rsidRPr="000042A5">
        <w:rPr>
          <w:rFonts w:ascii="Times New Roman" w:eastAsia="Times New Roman" w:hAnsi="Times New Roman" w:cs="Times New Roman"/>
          <w:i/>
          <w:iCs/>
          <w:color w:val="000000" w:themeColor="text1"/>
        </w:rPr>
        <w:t xml:space="preserve"> Metabarcoding and Microscopy</w:t>
      </w:r>
    </w:p>
    <w:p w14:paraId="46FCD53D"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S5. Site Map</w:t>
      </w:r>
    </w:p>
    <w:p w14:paraId="6C8D5B8D"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S6. Temperature Associations in Fish Species</w:t>
      </w:r>
    </w:p>
    <w:p w14:paraId="05FE1AA0"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S7. Southern Oceanic Species Drive Fish Community Shifts</w:t>
      </w:r>
    </w:p>
    <w:p w14:paraId="00501CE8"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S8. Significant Species Occurrence and SST Correlations at each Site</w:t>
      </w:r>
    </w:p>
    <w:p w14:paraId="1C71AD46"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lastRenderedPageBreak/>
        <w:t>Figure S9. Significant Species Occurrence and MWCT Correlations at each Site</w:t>
      </w:r>
    </w:p>
    <w:p w14:paraId="50112ABA"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 xml:space="preserve"> Figure S10. Significant Species Abundance and SST Correlations at each Site</w:t>
      </w:r>
    </w:p>
    <w:p w14:paraId="3DA0F0B2"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S11. Significant Species Abundance and MWCT Correlations at each Site</w:t>
      </w:r>
    </w:p>
    <w:p w14:paraId="623EAF4F"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S12. Bar Plot of Significant Species Abundance and SST Correlations Across All Sites</w:t>
      </w:r>
    </w:p>
    <w:p w14:paraId="19D850F4"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S13. Bar Plot of Significant Species Abundance and MWCT Correlations Across All Sites</w:t>
      </w:r>
    </w:p>
    <w:p w14:paraId="1AA65FA8"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S14. Increased Abundance of Southern Mesopelagic Species with Higher SST</w:t>
      </w:r>
    </w:p>
    <w:p w14:paraId="7BB080A7"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 xml:space="preserve">Figure S15. Increased Abundance of Southern and Central Mesopelagic Species with Higher SST </w:t>
      </w:r>
    </w:p>
    <w:p w14:paraId="3D447197"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S16. Heat Map of Abundances Over Time</w:t>
      </w:r>
    </w:p>
    <w:p w14:paraId="05C68F7E"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S17. NMDS Ordination of Species and Years</w:t>
      </w:r>
    </w:p>
    <w:p w14:paraId="2D7B7BE3"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S18. NMDS Ordination of Species and Samples</w:t>
      </w:r>
    </w:p>
    <w:p w14:paraId="754C8642"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S19. Heat Map of San Diego Offshore Abundances Over Time</w:t>
      </w:r>
    </w:p>
    <w:p w14:paraId="13C7872B"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S20. NMDS Ordination of San Diego Offshore Species and Years</w:t>
      </w:r>
    </w:p>
    <w:p w14:paraId="68993364"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S21. Heat Map of San Diego Inshore Abundances Over Time</w:t>
      </w:r>
    </w:p>
    <w:p w14:paraId="58557B10"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S22. NMDS Ordination of San Diego Inshore Species and Years</w:t>
      </w:r>
    </w:p>
    <w:p w14:paraId="625EF8B1"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S23. Heat Map of Pt. Conception Abundances Over Time</w:t>
      </w:r>
    </w:p>
    <w:p w14:paraId="70777D02"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S24. NMDS Ordination of Pt. Conception Species and Years</w:t>
      </w:r>
    </w:p>
    <w:p w14:paraId="3303A658"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S25. Heat Map of San Nicholas Island Abundances Over Time</w:t>
      </w:r>
    </w:p>
    <w:p w14:paraId="3F0F989D" w14:textId="77777777" w:rsid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S26. NMDS Ordination of San Nicholas Island Species and Years</w:t>
      </w:r>
    </w:p>
    <w:p w14:paraId="687436FF" w14:textId="669674FB" w:rsidR="004E2951" w:rsidRPr="00FF2797" w:rsidRDefault="004E2951"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w:t>
      </w:r>
      <w:r w:rsidR="000042A5">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i/>
          <w:iCs/>
          <w:color w:val="000000" w:themeColor="text1"/>
        </w:rPr>
        <w:t>S</w:t>
      </w:r>
      <w:r w:rsidR="000042A5">
        <w:rPr>
          <w:rFonts w:ascii="Times New Roman" w:eastAsia="Times New Roman" w:hAnsi="Times New Roman" w:cs="Times New Roman"/>
          <w:i/>
          <w:iCs/>
          <w:color w:val="000000" w:themeColor="text1"/>
        </w:rPr>
        <w:t>27</w:t>
      </w:r>
      <w:r w:rsidRPr="00FF2797">
        <w:rPr>
          <w:rFonts w:ascii="Times New Roman" w:eastAsia="Times New Roman" w:hAnsi="Times New Roman" w:cs="Times New Roman"/>
          <w:i/>
          <w:iCs/>
          <w:color w:val="000000" w:themeColor="text1"/>
        </w:rPr>
        <w:t>. Co-occurrence Patterns of Species Controlling for SST</w:t>
      </w:r>
    </w:p>
    <w:p w14:paraId="4D6EBCA3" w14:textId="71F8CA89"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 xml:space="preserve">Figure </w:t>
      </w:r>
      <w:r>
        <w:rPr>
          <w:rFonts w:ascii="Times New Roman" w:eastAsia="Times New Roman" w:hAnsi="Times New Roman" w:cs="Times New Roman"/>
          <w:i/>
          <w:iCs/>
          <w:color w:val="000000" w:themeColor="text1"/>
        </w:rPr>
        <w:t>S</w:t>
      </w:r>
      <w:r w:rsidR="000042A5">
        <w:rPr>
          <w:rFonts w:ascii="Times New Roman" w:eastAsia="Times New Roman" w:hAnsi="Times New Roman" w:cs="Times New Roman"/>
          <w:i/>
          <w:iCs/>
          <w:color w:val="000000" w:themeColor="text1"/>
        </w:rPr>
        <w:t>28</w:t>
      </w:r>
      <w:r w:rsidRPr="00FF2797">
        <w:rPr>
          <w:rFonts w:ascii="Times New Roman" w:eastAsia="Times New Roman" w:hAnsi="Times New Roman" w:cs="Times New Roman"/>
          <w:i/>
          <w:iCs/>
          <w:color w:val="000000" w:themeColor="text1"/>
        </w:rPr>
        <w:t>. Co-occurrence Patterns of Species</w:t>
      </w:r>
    </w:p>
    <w:p w14:paraId="65190F5A" w14:textId="441F9DE1"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lastRenderedPageBreak/>
        <w:t>Figure S</w:t>
      </w:r>
      <w:r w:rsidR="000042A5">
        <w:rPr>
          <w:rFonts w:ascii="Times New Roman" w:eastAsia="Times New Roman" w:hAnsi="Times New Roman" w:cs="Times New Roman"/>
          <w:i/>
          <w:iCs/>
          <w:color w:val="000000" w:themeColor="text1"/>
        </w:rPr>
        <w:t>39</w:t>
      </w:r>
      <w:r w:rsidRPr="00FF2797">
        <w:rPr>
          <w:rFonts w:ascii="Times New Roman" w:eastAsia="Times New Roman" w:hAnsi="Times New Roman" w:cs="Times New Roman"/>
          <w:i/>
          <w:iCs/>
          <w:color w:val="000000" w:themeColor="text1"/>
        </w:rPr>
        <w:t>. Differential Species Abundance Before and After the Marine Heat Wave at the San Nicholas Island</w:t>
      </w:r>
    </w:p>
    <w:p w14:paraId="0D6ECDE2" w14:textId="7E75F64F"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sidR="000042A5">
        <w:rPr>
          <w:rFonts w:ascii="Times New Roman" w:eastAsia="Times New Roman" w:hAnsi="Times New Roman" w:cs="Times New Roman"/>
          <w:i/>
          <w:iCs/>
          <w:color w:val="000000" w:themeColor="text1"/>
        </w:rPr>
        <w:t>30</w:t>
      </w:r>
      <w:r w:rsidRPr="00FF2797">
        <w:rPr>
          <w:rFonts w:ascii="Times New Roman" w:eastAsia="Times New Roman" w:hAnsi="Times New Roman" w:cs="Times New Roman"/>
          <w:i/>
          <w:iCs/>
          <w:color w:val="000000" w:themeColor="text1"/>
        </w:rPr>
        <w:t>. Stable Precision of Amplicon Abundance Over Time</w:t>
      </w:r>
    </w:p>
    <w:p w14:paraId="6EDD16F0" w14:textId="50759EBD" w:rsidR="004E2951" w:rsidRPr="00C54908"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sidR="000042A5">
        <w:rPr>
          <w:rFonts w:ascii="Times New Roman" w:eastAsia="Times New Roman" w:hAnsi="Times New Roman" w:cs="Times New Roman"/>
          <w:i/>
          <w:iCs/>
          <w:color w:val="000000" w:themeColor="text1"/>
        </w:rPr>
        <w:t>31</w:t>
      </w:r>
      <w:r w:rsidRPr="00FF2797">
        <w:rPr>
          <w:rFonts w:ascii="Times New Roman" w:eastAsia="Times New Roman" w:hAnsi="Times New Roman" w:cs="Times New Roman"/>
          <w:i/>
          <w:iCs/>
          <w:color w:val="000000" w:themeColor="text1"/>
        </w:rPr>
        <w:t>. Stable Precision of Abundance Estimates Over Time</w:t>
      </w:r>
    </w:p>
    <w:p w14:paraId="32C5EC1A" w14:textId="77777777" w:rsidR="004E2951" w:rsidRDefault="004E2951" w:rsidP="004E2951">
      <w:pPr>
        <w:spacing w:line="480" w:lineRule="auto"/>
        <w:rPr>
          <w:rFonts w:ascii="Times New Roman" w:eastAsia="Times New Roman" w:hAnsi="Times New Roman" w:cs="Times New Roman"/>
          <w:b/>
          <w:color w:val="000000" w:themeColor="text1"/>
        </w:rPr>
      </w:pPr>
    </w:p>
    <w:p w14:paraId="6DFF5F1C" w14:textId="77777777" w:rsidR="004E2951" w:rsidRPr="002449FB" w:rsidRDefault="004E2951" w:rsidP="004E2951">
      <w:pPr>
        <w:spacing w:line="480" w:lineRule="auto"/>
        <w:rPr>
          <w:rFonts w:ascii="Times New Roman" w:eastAsia="Times New Roman" w:hAnsi="Times New Roman" w:cs="Times New Roman"/>
          <w:b/>
          <w:color w:val="000000" w:themeColor="text1"/>
        </w:rPr>
      </w:pPr>
    </w:p>
    <w:p w14:paraId="78F0A1D1" w14:textId="77777777" w:rsidR="004E2951" w:rsidRPr="009E2DF8" w:rsidRDefault="004E2951" w:rsidP="004E2951">
      <w:pPr>
        <w:spacing w:line="480" w:lineRule="auto"/>
        <w:rPr>
          <w:rFonts w:ascii="Times New Roman" w:eastAsia="Times New Roman" w:hAnsi="Times New Roman" w:cs="Times New Roman"/>
          <w:b/>
          <w:color w:val="000000" w:themeColor="text1"/>
          <w:sz w:val="28"/>
          <w:szCs w:val="28"/>
        </w:rPr>
      </w:pPr>
      <w:r w:rsidRPr="009E2DF8">
        <w:rPr>
          <w:rFonts w:ascii="Times New Roman" w:eastAsia="Times New Roman" w:hAnsi="Times New Roman" w:cs="Times New Roman"/>
          <w:b/>
          <w:color w:val="000000" w:themeColor="text1"/>
          <w:sz w:val="28"/>
          <w:szCs w:val="28"/>
        </w:rPr>
        <w:t>Methods</w:t>
      </w:r>
    </w:p>
    <w:p w14:paraId="427CB773"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Study Design</w:t>
      </w:r>
    </w:p>
    <w:p w14:paraId="45969F9A" w14:textId="3A3DAD98" w:rsidR="004E2951" w:rsidRPr="00D4433E"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To evaluate the efficacy of eDNA methods and investigate decadal changes in the ichthyoplankton assemblages</w:t>
      </w:r>
      <w:r>
        <w:rPr>
          <w:rFonts w:ascii="Times New Roman" w:eastAsia="Times New Roman" w:hAnsi="Times New Roman" w:cs="Times New Roman"/>
          <w:color w:val="000000" w:themeColor="text1"/>
        </w:rPr>
        <w:t xml:space="preserve"> in the California Current vicinity</w:t>
      </w:r>
      <w:r w:rsidRPr="002449FB">
        <w:rPr>
          <w:rFonts w:ascii="Times New Roman" w:eastAsia="Times New Roman" w:hAnsi="Times New Roman" w:cs="Times New Roman"/>
          <w:color w:val="000000" w:themeColor="text1"/>
        </w:rPr>
        <w:t>, we identified ichthyoplankton from four distinct stations with variable water properties</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System","type":"article-journal","volume":"121"},"uris":["http://www.mendeley.com/documents/?uuid=b99593e6-350d-4128-b704-976e700b8198"]}],"mendeley":{"formattedCitation":"(&lt;i&gt;64&lt;/i&gt;)","manualFormatting":" (64)","plainTextFormattedCitation":"(64)","previouslyFormattedCitation":"(&lt;i&gt;64&lt;/i&gt;)"},"properties":{"noteIndex":0},"schema":"https://github.com/citation-style-language/schema/raw/master/csl-citation.json"}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64</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collected in spring over 2 decades</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1996,1998-2019; Figure S</w:t>
      </w:r>
      <w:r w:rsidR="00C87BAE">
        <w:rPr>
          <w:rFonts w:ascii="Times New Roman" w:eastAsia="Times New Roman" w:hAnsi="Times New Roman" w:cs="Times New Roman"/>
          <w:color w:val="000000" w:themeColor="text1"/>
        </w:rPr>
        <w:t>5</w:t>
      </w:r>
      <w:r w:rsidRPr="002449FB">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&lt;i&gt;41&lt;/i&gt;)","manualFormatting":" (5, 38)","plainTextFormattedCitation":"(5, 41)","previouslyFormattedCitation":"(&lt;i&gt;5&lt;/i&gt;, &lt;i&gt;41&lt;/i&gt;)"},"properties":{"noteIndex":0},"schema":"https://github.com/citation-style-language/schema/raw/master/csl-citation.json"}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5</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38</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The northernmost station was located in the California Current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34.14833˚N -121.1567˚W) offshore of Point Conception, CA. A second station was chosen off of San Nicholas Island, CA</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33.32333 ˚N,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-119.6667˚W) that experiences high variation in annual temperature depending on the respective strengths of the California Current and Southern California Counter Current</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System","type":"article-journal","volume":"121"},"uris":["http://www.mendeley.com/documents/?uuid=b99593e6-350d-4128-b704-976e700b8198"]}],"mendeley":{"formattedCitation":"(&lt;i&gt;64&lt;/i&gt;)","manualFormatting":" (64)","plainTextFormattedCitation":"(64)","previouslyFormattedCitation":"(&lt;i&gt;64&lt;/i&gt;)"},"properties":{"noteIndex":0},"schema":"https://github.com/citation-style-language/schema/raw/master/csl-citation.json"}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64</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We also chose a Southern coastal inshore site off San Diego, CA</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32.84667˚N, -117.5383˚W) which is typically characterized by warmer waters from the California Counter </w:t>
      </w:r>
      <w:r>
        <w:rPr>
          <w:rFonts w:ascii="Times New Roman" w:eastAsia="Times New Roman" w:hAnsi="Times New Roman" w:cs="Times New Roman"/>
          <w:color w:val="000000" w:themeColor="text1"/>
        </w:rPr>
        <w:t>C</w:t>
      </w:r>
      <w:r w:rsidRPr="002449FB">
        <w:rPr>
          <w:rFonts w:ascii="Times New Roman" w:eastAsia="Times New Roman" w:hAnsi="Times New Roman" w:cs="Times New Roman"/>
          <w:color w:val="000000" w:themeColor="text1"/>
        </w:rPr>
        <w:t>urrent</w:t>
      </w:r>
      <w:r>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t xml:space="preserve"> but also experiences seasonal upwelling</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System","type":"article-journal","volume":"121"},"uris":["http://www.mendeley.com/documents/?uuid=b99593e6-350d-4128-b704-976e700b8198"]}],"mendeley":{"formattedCitation":"(&lt;i&gt;64&lt;/i&gt;)","manualFormatting":" (64)","plainTextFormattedCitation":"(64)","previouslyFormattedCitation":"(&lt;i&gt;64&lt;/i&gt;)"},"properties":{"noteIndex":0},"schema":"https://github.com/citation-style-language/schema/raw/master/csl-citation.json"}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64</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Lastly, we chose a </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outhern offshore site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31.85000˚N, -119.5683˚W) which is characterized by sub-tropical oceanic waters. Samples were collected during spring CalCOFI cruises of each year in late March or early April</w:t>
      </w:r>
      <w:r w:rsidR="00C651C6">
        <w:rPr>
          <w:rFonts w:ascii="Times New Roman" w:eastAsia="Times New Roman" w:hAnsi="Times New Roman" w:cs="Times New Roman"/>
          <w:color w:val="000000" w:themeColor="text1"/>
        </w:rPr>
        <w:t xml:space="preserve"> (</w:t>
      </w:r>
      <w:r w:rsidRPr="0052466D">
        <w:rPr>
          <w:rFonts w:ascii="Times New Roman" w:eastAsia="Times New Roman" w:hAnsi="Times New Roman" w:cs="Times New Roman"/>
          <w:color w:val="000000" w:themeColor="text1"/>
        </w:rPr>
        <w:t>calcofi_metadata_analysis_20210907.csv</w:t>
      </w:r>
      <w:r w:rsidRPr="002449FB">
        <w:rPr>
          <w:rFonts w:ascii="Times New Roman" w:eastAsia="Times New Roman" w:hAnsi="Times New Roman" w:cs="Times New Roman"/>
          <w:color w:val="000000" w:themeColor="text1"/>
        </w:rPr>
        <w:t>). We note that samples collected in 1997 were stored in &lt;50% ethanol and were discarded due to failed preservation.</w:t>
      </w:r>
    </w:p>
    <w:p w14:paraId="3E75B535" w14:textId="4FE28790"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At each station, oblique bongo net tows were conducted from 210 m to the surface using standard CalCOFI methods</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Reports","id":"ITEM-2","issued":{"date-parts":[["2017"]]},"page":"1-11","title":"Correcting for bias in calcofi ichthyoplankton abundance estimates associated with the 1977 transition from ring to bongo net sampling","type":"article-journal","volume":"58"},"uris":["http://www.mendeley.com/documents/?uuid=746a25cc-37bf-425e-a6bb-526be44b2fdb"]},{"id":"ITEM-3","itemData":{"author":[{"dropping-particle":"","family":"Kramer","given":"D.","non-dropping-particle":"","parse-names":false,"suffix":""},{"dropping-particle":"","family":"Kalin","given":"M.J.","non-dropping-particle":"","parse-names":false,"suffix":""},{"dropping-particle":"","family":"Stevens","given":"E.G.","non-dropping-particle":"","parse-names":false,"suffix":""},{"dropping-particle":"","family":"Thrailkill","given":"J.R.","non-dropping-particle":"","parse-names":false,"suffix":""},{"dropping-particle":"","family":"Zweifel","given":"J.R","non-dropping-particle":"","parse-names":false,"suffix":""}],"id":"ITEM-3","issued":{"date-parts":[["1972"]]},"number-of-pages":"1-38","publisher":"US Department of Commerce, National Oceanic and Atmospheric Administration …","title":"Collecting and processing data on fish eggs and larvae in the California Current. NOAA Tech. Rep. NMFS Circ., vol. 370.","type":"book","volume":"370"},"uris":["http://www.mendeley.com/documents/?uuid=e0264655-bb62-4639-91a7-a29d78d9e27e"]},{"id":"ITEM-4","itemData":{"DOI":"10.1007/978-94-007-7223-6","ISBN":"9789400772236","abstract":"The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program","id":"ITEM-4","issued":{"date-parts":[["2014"]]},"number-of-pages":"1-235","publisher":"Springer","title":"Regional fisheries oceanography of the california current system: The CalCOFI program","type":"book"},"uris":["http://www.mendeley.com/documents/?uuid=54f1eed5-40db-4898-987d-eb9e97e1edb5"]}],"mendeley":{"formattedCitation":"(&lt;i&gt;15&lt;/i&gt;, &lt;i&gt;37&lt;/i&gt;, &lt;i&gt;65&lt;/i&gt;, &lt;i&gt;66&lt;/i&gt;)","manualFormatting":" (15, 34, 65, 66)","plainTextFormattedCitation":"(15, 37, 65, 66)","previouslyFormattedCitation":"(&lt;i&gt;15&lt;/i&gt;, &lt;i&gt;37&lt;/i&gt;, &lt;i&gt;65&lt;/i&gt;, &lt;i&gt;66&lt;/i&gt;)"},"properties":{"noteIndex":0},"schema":"https://github.com/citation-style-language/schema/raw/master/csl-citation.json"}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15</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34</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65</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66</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Each side of the </w:t>
      </w:r>
      <w:r>
        <w:rPr>
          <w:rFonts w:ascii="Times New Roman" w:eastAsia="Times New Roman" w:hAnsi="Times New Roman" w:cs="Times New Roman"/>
          <w:color w:val="000000" w:themeColor="text1"/>
        </w:rPr>
        <w:t xml:space="preserve">bongo </w:t>
      </w:r>
      <w:r w:rsidRPr="002449FB">
        <w:rPr>
          <w:rFonts w:ascii="Times New Roman" w:eastAsia="Times New Roman" w:hAnsi="Times New Roman" w:cs="Times New Roman"/>
          <w:color w:val="000000" w:themeColor="text1"/>
        </w:rPr>
        <w:t xml:space="preserve">net had a 0.71 m-diameter </w:t>
      </w:r>
      <w:r>
        <w:rPr>
          <w:rFonts w:ascii="Times New Roman" w:eastAsia="Times New Roman" w:hAnsi="Times New Roman" w:cs="Times New Roman"/>
          <w:color w:val="000000" w:themeColor="text1"/>
        </w:rPr>
        <w:lastRenderedPageBreak/>
        <w:t xml:space="preserve">mouth opening </w:t>
      </w:r>
      <w:r w:rsidRPr="002449FB">
        <w:rPr>
          <w:rFonts w:ascii="Times New Roman" w:eastAsia="Times New Roman" w:hAnsi="Times New Roman" w:cs="Times New Roman"/>
          <w:color w:val="000000" w:themeColor="text1"/>
        </w:rPr>
        <w:t xml:space="preserve">and a </w:t>
      </w:r>
      <w:r>
        <w:rPr>
          <w:rFonts w:ascii="Times New Roman" w:eastAsia="Times New Roman" w:hAnsi="Times New Roman" w:cs="Times New Roman"/>
          <w:color w:val="000000" w:themeColor="text1"/>
        </w:rPr>
        <w:t xml:space="preserve">net </w:t>
      </w:r>
      <w:r w:rsidRPr="002449FB">
        <w:rPr>
          <w:rFonts w:ascii="Times New Roman" w:eastAsia="Times New Roman" w:hAnsi="Times New Roman" w:cs="Times New Roman"/>
          <w:color w:val="000000" w:themeColor="text1"/>
        </w:rPr>
        <w:t>size of 0.505 mm</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mesh. Cod end</w:t>
      </w:r>
      <w:r>
        <w:rPr>
          <w:rFonts w:ascii="Times New Roman" w:eastAsia="Times New Roman" w:hAnsi="Times New Roman" w:cs="Times New Roman"/>
          <w:color w:val="000000" w:themeColor="text1"/>
        </w:rPr>
        <w:t xml:space="preserve"> contents </w:t>
      </w:r>
      <w:r w:rsidRPr="002449FB">
        <w:rPr>
          <w:rFonts w:ascii="Times New Roman" w:eastAsia="Times New Roman" w:hAnsi="Times New Roman" w:cs="Times New Roman"/>
          <w:color w:val="000000" w:themeColor="text1"/>
        </w:rPr>
        <w:t xml:space="preserve">of both bongo nets were preserved at sea. The starboard side was preserved in sodium borate-buffered 2% formaldehyde and the </w:t>
      </w:r>
      <w:r w:rsidR="00C651C6">
        <w:rPr>
          <w:rFonts w:ascii="Times New Roman" w:eastAsia="Times New Roman" w:hAnsi="Times New Roman" w:cs="Times New Roman"/>
          <w:color w:val="000000" w:themeColor="text1"/>
        </w:rPr>
        <w:t>port side</w:t>
      </w:r>
      <w:r w:rsidRPr="002449FB">
        <w:rPr>
          <w:rFonts w:ascii="Times New Roman" w:eastAsia="Times New Roman" w:hAnsi="Times New Roman" w:cs="Times New Roman"/>
          <w:color w:val="000000" w:themeColor="text1"/>
        </w:rPr>
        <w:t xml:space="preserve"> </w:t>
      </w:r>
      <w:proofErr w:type="gramStart"/>
      <w:r w:rsidRPr="002449FB">
        <w:rPr>
          <w:rFonts w:ascii="Times New Roman" w:eastAsia="Times New Roman" w:hAnsi="Times New Roman" w:cs="Times New Roman"/>
          <w:color w:val="000000" w:themeColor="text1"/>
        </w:rPr>
        <w:t>was</w:t>
      </w:r>
      <w:proofErr w:type="gramEnd"/>
      <w:r w:rsidRPr="002449FB">
        <w:rPr>
          <w:rFonts w:ascii="Times New Roman" w:eastAsia="Times New Roman" w:hAnsi="Times New Roman" w:cs="Times New Roman"/>
          <w:color w:val="000000" w:themeColor="text1"/>
        </w:rPr>
        <w:t xml:space="preserve"> preserved in Tris-buffered 95% ethanol. Ethanol was replaced after 24 hours to account for dilution from tissue water loss. Microscopy was conducted to identify species abundance from formaldehyde-preserved samples following standardized CalCOFI techniques</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System","type":"article-journal","volume":"121"},"uris":["http://www.mendeley.com/documents/?uuid=b99593e6-350d-4128-b704-976e700b8198"]}],"mendeley":{"formattedCitation":"(&lt;i&gt;64&lt;/i&gt;)","manualFormatting":" (64)","plainTextFormattedCitation":"(64)","previouslyFormattedCitation":"(&lt;i&gt;64&lt;/i&gt;)"},"properties":{"noteIndex":0},"schema":"https://github.com/citation-style-language/schema/raw/master/csl-citation.json"}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64</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while metabarcoding was conducted on the ethanol in which port side samples were stored; consequently, we expect the contents of the paired samples to differ slightly as a function of sampling stochasticity.</w:t>
      </w:r>
    </w:p>
    <w:p w14:paraId="44B57910"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00F2273E"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 xml:space="preserve">Metabarcoding Collection Isolation, Amplification, and Sequencing </w:t>
      </w:r>
    </w:p>
    <w:p w14:paraId="3EC7C93E" w14:textId="37B1D8D8" w:rsidR="00C651C6" w:rsidRDefault="00C651C6"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Prior to filtration, samples were inverted three times and let rest for 30 minutes to resuspend and homogenize samples in the preservative.</w:t>
      </w:r>
      <w:r>
        <w:rPr>
          <w:rFonts w:ascii="Times New Roman" w:eastAsia="Times New Roman" w:hAnsi="Times New Roman" w:cs="Times New Roman"/>
          <w:color w:val="000000" w:themeColor="text1"/>
        </w:rPr>
        <w:t xml:space="preserve"> </w:t>
      </w:r>
      <w:r w:rsidR="004E2951" w:rsidRPr="002449FB">
        <w:rPr>
          <w:rFonts w:ascii="Times New Roman" w:eastAsia="Times New Roman" w:hAnsi="Times New Roman" w:cs="Times New Roman"/>
          <w:color w:val="000000" w:themeColor="text1"/>
        </w:rPr>
        <w:t xml:space="preserve">Filtration of ethanol from the port-side bongo samples was conducted in a pre-PCR clean room at the NOAA SWFSC within a biological safety cabinet in July 2019. </w:t>
      </w:r>
      <w:r>
        <w:rPr>
          <w:rFonts w:ascii="Times New Roman" w:eastAsia="Times New Roman" w:hAnsi="Times New Roman" w:cs="Times New Roman"/>
          <w:color w:val="000000" w:themeColor="text1"/>
        </w:rPr>
        <w:t xml:space="preserve">The pre-PCR room had no previous </w:t>
      </w:r>
      <w:r w:rsidR="00C87BAE">
        <w:rPr>
          <w:rFonts w:ascii="Times New Roman" w:eastAsia="Times New Roman" w:hAnsi="Times New Roman" w:cs="Times New Roman"/>
          <w:color w:val="000000" w:themeColor="text1"/>
        </w:rPr>
        <w:t>post-PCR</w:t>
      </w:r>
      <w:r>
        <w:rPr>
          <w:rFonts w:ascii="Times New Roman" w:eastAsia="Times New Roman" w:hAnsi="Times New Roman" w:cs="Times New Roman"/>
          <w:color w:val="000000" w:themeColor="text1"/>
        </w:rPr>
        <w:t xml:space="preserve"> work conducted within and </w:t>
      </w:r>
      <w:r w:rsidR="006141BD">
        <w:rPr>
          <w:rFonts w:ascii="Times New Roman" w:eastAsia="Times New Roman" w:hAnsi="Times New Roman" w:cs="Times New Roman"/>
          <w:color w:val="000000" w:themeColor="text1"/>
        </w:rPr>
        <w:t>all surfaces and equipment were</w:t>
      </w:r>
      <w:r>
        <w:rPr>
          <w:rFonts w:ascii="Times New Roman" w:eastAsia="Times New Roman" w:hAnsi="Times New Roman" w:cs="Times New Roman"/>
          <w:color w:val="000000" w:themeColor="text1"/>
        </w:rPr>
        <w:t xml:space="preserve"> sterilized frequently with 10% bleach and 70% ethanol. The pre-PCR clean room was at ambient pressure and reasonable precautions to limit contamination were conducted including only wearing clean clothes that have not been exposed to labs with PCR product, no food brought into the lab, </w:t>
      </w:r>
      <w:r w:rsidR="006141BD">
        <w:rPr>
          <w:rFonts w:ascii="Times New Roman" w:eastAsia="Times New Roman" w:hAnsi="Times New Roman" w:cs="Times New Roman"/>
          <w:color w:val="000000" w:themeColor="text1"/>
        </w:rPr>
        <w:t>and gloves were exchanged regularly</w:t>
      </w:r>
      <w:r>
        <w:rPr>
          <w:rFonts w:ascii="Times New Roman" w:eastAsia="Times New Roman" w:hAnsi="Times New Roman" w:cs="Times New Roman"/>
          <w:color w:val="000000" w:themeColor="text1"/>
        </w:rPr>
        <w:t xml:space="preserve">. </w:t>
      </w:r>
    </w:p>
    <w:p w14:paraId="64D8337D" w14:textId="54CEFEF2" w:rsidR="004E2951" w:rsidRPr="002449FB" w:rsidRDefault="004E2951" w:rsidP="00C651C6">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Ethanol preservative was filtered using a vacuum filtration manifold with Nalgene Analytical Test Filter Funnels</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Thermofisher Scientific, Waltham, MA, USA) with the manufacturer’s 0.45 µm filters replaced with 0.2 µm Durapore PVDF filters</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Sigma Aldrich, St. Louis, MO, USA) using sterile forceps. Up to 125 mL of ethanol was then transferred from the preserved jars into the filter funnels using a 10 mL pipette, carefully avoiding any sample contents and thus preserving CalCOFI specimens for future research and analysis. Sample jars </w:t>
      </w:r>
      <w:r w:rsidRPr="002449FB">
        <w:rPr>
          <w:rFonts w:ascii="Times New Roman" w:eastAsia="Times New Roman" w:hAnsi="Times New Roman" w:cs="Times New Roman"/>
          <w:color w:val="000000" w:themeColor="text1"/>
        </w:rPr>
        <w:lastRenderedPageBreak/>
        <w:t>were refilled using freshly prepared tris-buffered ethanol before being returned to the collection archive. We included two negative controls to test for lab contamination by filtering 125 mL of molecular grade water. Filters were stored at -20˚C before DNA extraction.</w:t>
      </w:r>
    </w:p>
    <w:p w14:paraId="553C2491" w14:textId="1300BFE2"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Filters were extracted using the standard Qiagen DNAeasy Kit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Qiagen Inc., Valencia, CA, USA) in a pre-PCR molecular lab. We amplified extracted DNA using both MiFish Universal Teleost primer</w:t>
      </w:r>
      <w:r w:rsidR="00C651C6">
        <w:rPr>
          <w:rFonts w:ascii="Times New Roman" w:eastAsia="Times New Roman" w:hAnsi="Times New Roman" w:cs="Times New Roman"/>
          <w:color w:val="000000" w:themeColor="text1"/>
        </w:rPr>
        <w:t xml:space="preserve"> set</w:t>
      </w:r>
      <w:r w:rsidRPr="002449FB">
        <w:rPr>
          <w:rFonts w:ascii="Times New Roman" w:eastAsia="Times New Roman" w:hAnsi="Times New Roman" w:cs="Times New Roman"/>
          <w:color w:val="000000" w:themeColor="text1"/>
        </w:rPr>
        <w:t xml:space="preserve"> to capture fish diversity</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Science","id":"ITEM-1","issue":"7","issued":{"date-parts":[["2015","6","29"]]},"language":"en","note":"From Duplicate 2 (MiFish, a set of universal PCR primers for metabarcoding environmental DNA from fishes: detection of more than 230 subtropical marine species - Miya, Masaki; Sato, Y; Fukunaga, T; Sado, T; Poulsen, J Y; Sato, K; Minamoto, T; Yamamoto, S; Yamanaka, H; Araki, H; Kondoh, M; Iwasaki, W)\n\ndoi: 10.1098/rsos.150088","page":"150088","publisher":"The Royal Society","title":"MiFish, a set of universal PCR primers for metabarcoding environmental DNA from fishes: Detection of more than 230 subtropical marine species","type":"article-journal","volume":"2"},"uris":["http://www.mendeley.com/documents/?uuid=d038e046-8ba2-4525-aad0-8336af284b73"]}],"mendeley":{"formattedCitation":"(&lt;i&gt;31&lt;/i&gt;)","manualFormatting":" (32)","plainTextFormattedCitation":"(31)","previouslyFormattedCitation":"(&lt;i&gt;31&lt;/i&gt;)"},"properties":{"noteIndex":0},"schema":"https://github.com/citation-style-language/schema/raw/master/csl-citation.json"}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32</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i/>
          <w:color w:val="000000" w:themeColor="text1"/>
        </w:rPr>
        <w:t>.</w:t>
      </w:r>
      <w:r w:rsidRPr="002449FB">
        <w:rPr>
          <w:rFonts w:ascii="Times New Roman" w:eastAsia="Times New Roman" w:hAnsi="Times New Roman" w:cs="Times New Roman"/>
          <w:color w:val="000000" w:themeColor="text1"/>
        </w:rPr>
        <w:t xml:space="preserve"> Each eDNA extraction was subsampled for three PCR </w:t>
      </w:r>
      <w:proofErr w:type="gramStart"/>
      <w:r w:rsidRPr="002449FB">
        <w:rPr>
          <w:rFonts w:ascii="Times New Roman" w:eastAsia="Times New Roman" w:hAnsi="Times New Roman" w:cs="Times New Roman"/>
          <w:color w:val="000000" w:themeColor="text1"/>
        </w:rPr>
        <w:t>reactions</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w:t>
      </w:r>
      <w:proofErr w:type="gramEnd"/>
      <w:r w:rsidRPr="002449FB">
        <w:rPr>
          <w:rFonts w:ascii="Times New Roman" w:eastAsia="Times New Roman" w:hAnsi="Times New Roman" w:cs="Times New Roman"/>
          <w:color w:val="000000" w:themeColor="text1"/>
        </w:rPr>
        <w:t xml:space="preserve"> PCR amplification for the MiFish primer</w:t>
      </w:r>
      <w:r w:rsidR="00C651C6">
        <w:rPr>
          <w:rFonts w:ascii="Times New Roman" w:eastAsia="Times New Roman" w:hAnsi="Times New Roman" w:cs="Times New Roman"/>
          <w:color w:val="000000" w:themeColor="text1"/>
        </w:rPr>
        <w:t xml:space="preserve"> set</w:t>
      </w:r>
      <w:r w:rsidRPr="002449FB">
        <w:rPr>
          <w:rFonts w:ascii="Times New Roman" w:eastAsia="Times New Roman" w:hAnsi="Times New Roman" w:cs="Times New Roman"/>
          <w:color w:val="000000" w:themeColor="text1"/>
        </w:rPr>
        <w:t xml:space="preserve"> was conducted following the thermocycler profile of Curd </w:t>
      </w:r>
      <w:r w:rsidRPr="002449FB">
        <w:rPr>
          <w:rFonts w:ascii="Times New Roman" w:eastAsia="Times New Roman" w:hAnsi="Times New Roman" w:cs="Times New Roman"/>
          <w:i/>
          <w:color w:val="000000" w:themeColor="text1"/>
        </w:rPr>
        <w:t>et al.</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Evolution","id":"ITEM-1","issue":"9","issued":{"date-parts":[["2019"]]},"page":"1469-1475","publisher":"British Ecological Society","title":"Anacapa Toolkit: An environmental DNA toolkit for processing multilocus metabarcode datasets","type":"article-journal","volume":"10"},"uris":["http://www.mendeley.com/documents/?uuid=ad58049a-bc81-45af-b79e-07ce67c1969f"]}],"mendeley":{"formattedCitation":"(&lt;i&gt;29&lt;/i&gt;)","manualFormatting":" (30)","plainTextFormattedCitation":"(29)","previouslyFormattedCitation":"(&lt;i&gt;29&lt;/i&gt;)"},"properties":{"noteIndex":0},"schema":"https://github.com/citation-style-language/schema/raw/master/csl-citation.json"}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30</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MiFish PCR reactions had 25 μL reaction volume containing 12.5 μL QIAGEN Multiplex Taq PCR 2x Master Mix</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Qiagen Inc., Valencia, CA, USA), 6.5 µL of molecular grade water, 2.5 µL of each primer</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2 µmol/L), and 1 μL DNA extraction. MiFish PCR thermocycling employed a touchdown profile with an initial denaturation at 95°C for 15 min to activate the DNA polymerase, followed by 13 cycles of a 30s denaturation at 94°C, a 30s annealing that started at 69.5°C and then decreased by 1.5°C for each subsequent cycle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last cycle was 50°C), finishing with a 1 min extension at 72°C. This initial touchdown profile was followed by 35 additional cycles using identical parameters except a constant annealing temperature of 50°C and ending with a final extension at 72°C for 10 min. </w:t>
      </w:r>
      <w:r>
        <w:rPr>
          <w:rFonts w:ascii="Times New Roman" w:eastAsia="Times New Roman" w:hAnsi="Times New Roman" w:cs="Times New Roman"/>
          <w:color w:val="000000" w:themeColor="text1"/>
        </w:rPr>
        <w:t>T</w:t>
      </w:r>
      <w:r w:rsidRPr="002449FB">
        <w:rPr>
          <w:rFonts w:ascii="Times New Roman" w:eastAsia="Times New Roman" w:hAnsi="Times New Roman" w:cs="Times New Roman"/>
          <w:color w:val="000000" w:themeColor="text1"/>
        </w:rPr>
        <w:t>wo non-native non-marine vertebrates, American alligator</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i/>
          <w:color w:val="000000" w:themeColor="text1"/>
        </w:rPr>
        <w:t>Alligator mississippiensis</w:t>
      </w:r>
      <w:r w:rsidRPr="002449FB">
        <w:rPr>
          <w:rFonts w:ascii="Times New Roman" w:eastAsia="Times New Roman" w:hAnsi="Times New Roman" w:cs="Times New Roman"/>
          <w:color w:val="000000" w:themeColor="text1"/>
        </w:rPr>
        <w:t>) and dromedary camel</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i/>
          <w:color w:val="000000" w:themeColor="text1"/>
        </w:rPr>
        <w:t>Camelus dromedarius</w:t>
      </w:r>
      <w:r w:rsidRPr="002449FB">
        <w:rPr>
          <w:rFonts w:ascii="Times New Roman" w:eastAsia="Times New Roman" w:hAnsi="Times New Roman" w:cs="Times New Roman"/>
          <w:color w:val="000000" w:themeColor="text1"/>
        </w:rPr>
        <w:t xml:space="preserve">), were purchased at a local market and used as positive controls. For all positive controls, tissues were extracted using the Qiagen Blood and Tissue kit following the manufacturer’s instructions. All PCR products were visualized via electrophoresis on 2% agarose gels to ensure amplification success and correct product size. </w:t>
      </w:r>
      <w:r w:rsidR="00C651C6">
        <w:rPr>
          <w:rFonts w:ascii="Times New Roman" w:eastAsia="Times New Roman" w:hAnsi="Times New Roman" w:cs="Times New Roman"/>
          <w:color w:val="000000" w:themeColor="text1"/>
        </w:rPr>
        <w:t>Only filters from 4 jars failed to amplify, and upon further inspection within the archived notes, all these samples had known preservation issues (e.g. preservative dried out, observed mold, etc.). All other DNA extractions successfully amplified.</w:t>
      </w:r>
    </w:p>
    <w:p w14:paraId="7F53B207" w14:textId="480FE697"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lastRenderedPageBreak/>
        <w:t xml:space="preserve">We prepared libraries following the methods of Curd </w:t>
      </w:r>
      <w:r w:rsidRPr="002449FB">
        <w:rPr>
          <w:rFonts w:ascii="Times New Roman" w:eastAsia="Times New Roman" w:hAnsi="Times New Roman" w:cs="Times New Roman"/>
          <w:i/>
          <w:color w:val="000000" w:themeColor="text1"/>
        </w:rPr>
        <w:t>et al.</w:t>
      </w:r>
      <w:r w:rsidR="00C651C6">
        <w:rPr>
          <w:rFonts w:ascii="Times New Roman" w:eastAsia="Times New Roman" w:hAnsi="Times New Roman" w:cs="Times New Roman"/>
          <w:i/>
          <w:color w:val="000000" w:themeColor="text1"/>
        </w:rPr>
        <w:t xml:space="preserve"> </w:t>
      </w:r>
      <w:r w:rsidRPr="002449FB">
        <w:rPr>
          <w:rFonts w:ascii="Times New Roman" w:eastAsia="Times New Roman" w:hAnsi="Times New Roman" w:cs="Times New Roman"/>
          <w:color w:val="000000" w:themeColor="text1"/>
        </w:rPr>
        <w:t xml:space="preserve"> with one final pool per primer set. </w:t>
      </w:r>
      <w:r w:rsidRPr="0010688C">
        <w:rPr>
          <w:rFonts w:ascii="Times New Roman" w:eastAsia="Times New Roman" w:hAnsi="Times New Roman" w:cs="Times New Roman"/>
          <w:color w:val="000000" w:themeColor="text1"/>
        </w:rPr>
        <w:t xml:space="preserve">PCR samples were cleaned using the Serapure magnetic bead </w:t>
      </w:r>
      <w:proofErr w:type="gramStart"/>
      <w:r w:rsidRPr="0010688C">
        <w:rPr>
          <w:rFonts w:ascii="Times New Roman" w:eastAsia="Times New Roman" w:hAnsi="Times New Roman" w:cs="Times New Roman"/>
          <w:color w:val="000000" w:themeColor="text1"/>
        </w:rPr>
        <w:t>protocol</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w:t>
      </w:r>
      <w:proofErr w:type="gramEnd"/>
      <w:r w:rsidRPr="0010688C">
        <w:rPr>
          <w:rFonts w:ascii="Times New Roman" w:eastAsia="Times New Roman" w:hAnsi="Times New Roman" w:cs="Times New Roman"/>
          <w:color w:val="000000" w:themeColor="text1"/>
        </w:rPr>
        <w:t xml:space="preserve"> We quantified bead-cleaned samples with the Quant-</w:t>
      </w:r>
      <w:proofErr w:type="spellStart"/>
      <w:r w:rsidRPr="0010688C">
        <w:rPr>
          <w:rFonts w:ascii="Times New Roman" w:eastAsia="Times New Roman" w:hAnsi="Times New Roman" w:cs="Times New Roman"/>
          <w:color w:val="000000" w:themeColor="text1"/>
        </w:rPr>
        <w:t>iT</w:t>
      </w:r>
      <w:proofErr w:type="spellEnd"/>
      <w:r w:rsidRPr="0010688C">
        <w:rPr>
          <w:rFonts w:ascii="Times New Roman" w:eastAsia="Times New Roman" w:hAnsi="Times New Roman" w:cs="Times New Roman"/>
          <w:color w:val="000000" w:themeColor="text1"/>
        </w:rPr>
        <w:t>™ broad range dsDNA Assay Kit</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Thermofisher Scientific, Waltham, MA, USA) on a Victor3 plate reader</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Perkin Elmer Waltham, MA, USA). We indexed the sample libraries using unique combinations of the Nextera Index A</w:t>
      </w:r>
      <w:r>
        <w:rPr>
          <w:rFonts w:ascii="Times New Roman" w:eastAsia="Times New Roman" w:hAnsi="Times New Roman" w:cs="Times New Roman"/>
          <w:color w:val="000000" w:themeColor="text1"/>
        </w:rPr>
        <w:t xml:space="preserve">, B, C, and </w:t>
      </w:r>
      <w:r w:rsidRPr="0010688C">
        <w:rPr>
          <w:rFonts w:ascii="Times New Roman" w:eastAsia="Times New Roman" w:hAnsi="Times New Roman" w:cs="Times New Roman"/>
          <w:color w:val="000000" w:themeColor="text1"/>
        </w:rPr>
        <w:t>D Kit</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Illumina, San Diego, CA, USA) and KAPA HiFi HotStart Ready Mix</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 xml:space="preserve">Kapa Biosystems, Sigma Aldrich, St. Louis, MO, USA). Indexing was performed with a second PCR using a 25 μL reaction mixture containing 12.5 μL of Kapa HiFi </w:t>
      </w:r>
      <w:proofErr w:type="spellStart"/>
      <w:r w:rsidRPr="0010688C">
        <w:rPr>
          <w:rFonts w:ascii="Times New Roman" w:eastAsia="Times New Roman" w:hAnsi="Times New Roman" w:cs="Times New Roman"/>
          <w:color w:val="000000" w:themeColor="text1"/>
        </w:rPr>
        <w:t>Hotstart</w:t>
      </w:r>
      <w:proofErr w:type="spellEnd"/>
      <w:r w:rsidRPr="0010688C">
        <w:rPr>
          <w:rFonts w:ascii="Times New Roman" w:eastAsia="Times New Roman" w:hAnsi="Times New Roman" w:cs="Times New Roman"/>
          <w:color w:val="000000" w:themeColor="text1"/>
        </w:rPr>
        <w:t xml:space="preserve"> Ready mix, </w:t>
      </w:r>
      <w:r>
        <w:rPr>
          <w:rFonts w:ascii="Times New Roman" w:eastAsia="Times New Roman" w:hAnsi="Times New Roman" w:cs="Times New Roman"/>
          <w:color w:val="000000" w:themeColor="text1"/>
        </w:rPr>
        <w:t>1.25</w:t>
      </w:r>
      <w:r w:rsidRPr="0010688C">
        <w:rPr>
          <w:rFonts w:ascii="Times New Roman" w:eastAsia="Times New Roman" w:hAnsi="Times New Roman" w:cs="Times New Roman"/>
          <w:color w:val="000000" w:themeColor="text1"/>
        </w:rPr>
        <w:t xml:space="preserve"> μL of </w:t>
      </w:r>
      <w:r>
        <w:rPr>
          <w:rFonts w:ascii="Times New Roman" w:eastAsia="Times New Roman" w:hAnsi="Times New Roman" w:cs="Times New Roman"/>
          <w:color w:val="000000" w:themeColor="text1"/>
        </w:rPr>
        <w:t xml:space="preserve">index </w:t>
      </w:r>
      <w:r w:rsidRPr="0010688C">
        <w:rPr>
          <w:rFonts w:ascii="Times New Roman" w:eastAsia="Times New Roman" w:hAnsi="Times New Roman" w:cs="Times New Roman"/>
          <w:color w:val="000000" w:themeColor="text1"/>
        </w:rPr>
        <w:t>primer</w:t>
      </w:r>
      <w:r>
        <w:rPr>
          <w:rFonts w:ascii="Times New Roman" w:eastAsia="Times New Roman" w:hAnsi="Times New Roman" w:cs="Times New Roman"/>
          <w:color w:val="000000" w:themeColor="text1"/>
        </w:rPr>
        <w:t>s</w:t>
      </w:r>
      <w:r w:rsidRPr="0010688C">
        <w:rPr>
          <w:rFonts w:ascii="Times New Roman" w:eastAsia="Times New Roman" w:hAnsi="Times New Roman" w:cs="Times New Roman"/>
          <w:color w:val="000000" w:themeColor="text1"/>
        </w:rPr>
        <w:t>, 10 ng of template DNA to ensure equal copy number, and the remaining volume was filled using molecular grade water depending on cleaned PCR product concentration. Index thermocycling parameters were: denaturation at 95˚C for 5 min, 5 cycles of denaturation at 98˚C for 20 sec, annealing at 56˚C for 30 sec, extension at 72˚C for 3 min, followed by a final extension at 72˚C for 5 min. To confirm successful PCR and correct product size, we electrophoresed PCR products on 2% agarose gels. We then bead cleaned and quantified DNA concentration, as described above so that we could pool samples so as to have equal copy number for each unique library.</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Pooled libraries were sequenced on an Illumina NextSeq PE 2x150 at UCLA Technology Center for Genomics and Bioinformatics.</w:t>
      </w:r>
    </w:p>
    <w:p w14:paraId="48E1B133" w14:textId="77777777" w:rsidR="004E2951" w:rsidRPr="002449FB" w:rsidRDefault="004E2951" w:rsidP="004E2951">
      <w:pPr>
        <w:spacing w:line="480" w:lineRule="auto"/>
        <w:ind w:firstLine="720"/>
        <w:rPr>
          <w:rFonts w:ascii="Times New Roman" w:eastAsia="Times New Roman" w:hAnsi="Times New Roman" w:cs="Times New Roman"/>
          <w:color w:val="000000" w:themeColor="text1"/>
        </w:rPr>
      </w:pPr>
    </w:p>
    <w:p w14:paraId="1557D8B5"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Bioinformatics</w:t>
      </w:r>
    </w:p>
    <w:p w14:paraId="66214FCC" w14:textId="0647C701" w:rsidR="004E2951" w:rsidRPr="002449FB" w:rsidRDefault="00C651C6" w:rsidP="004E2951">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resulting</w:t>
      </w:r>
      <w:r w:rsidR="004E2951" w:rsidRPr="002449FB">
        <w:rPr>
          <w:rFonts w:ascii="Times New Roman" w:eastAsia="Times New Roman" w:hAnsi="Times New Roman" w:cs="Times New Roman"/>
          <w:color w:val="000000" w:themeColor="text1"/>
        </w:rPr>
        <w:t xml:space="preserve"> metabarcoding data were processed using the </w:t>
      </w:r>
      <w:r w:rsidR="004E2951" w:rsidRPr="002449FB">
        <w:rPr>
          <w:rFonts w:ascii="Times New Roman" w:eastAsia="Times New Roman" w:hAnsi="Times New Roman" w:cs="Times New Roman"/>
          <w:i/>
          <w:color w:val="000000" w:themeColor="text1"/>
        </w:rPr>
        <w:t>Anacapa Toolkit</w:t>
      </w:r>
      <w:r w:rsidR="004E2951" w:rsidRPr="002449FB">
        <w:rPr>
          <w:rFonts w:ascii="Times New Roman" w:eastAsia="Times New Roman" w:hAnsi="Times New Roman" w:cs="Times New Roman"/>
          <w:color w:val="000000" w:themeColor="text1"/>
        </w:rPr>
        <w:t xml:space="preserve"> to conduct quality control, amplicon sequence variant</w:t>
      </w:r>
      <w:r>
        <w:rPr>
          <w:rFonts w:ascii="Times New Roman" w:eastAsia="Times New Roman" w:hAnsi="Times New Roman" w:cs="Times New Roman"/>
          <w:color w:val="000000" w:themeColor="text1"/>
        </w:rPr>
        <w:t xml:space="preserve"> (</w:t>
      </w:r>
      <w:r w:rsidR="004E2951" w:rsidRPr="002449FB">
        <w:rPr>
          <w:rFonts w:ascii="Times New Roman" w:eastAsia="Times New Roman" w:hAnsi="Times New Roman" w:cs="Times New Roman"/>
          <w:color w:val="000000" w:themeColor="text1"/>
        </w:rPr>
        <w:t xml:space="preserve">ASV) parsing, and taxonomic assignment using user-generated custom reference </w:t>
      </w:r>
      <w:proofErr w:type="gramStart"/>
      <w:r w:rsidR="004E2951" w:rsidRPr="002449FB">
        <w:rPr>
          <w:rFonts w:ascii="Times New Roman" w:eastAsia="Times New Roman" w:hAnsi="Times New Roman" w:cs="Times New Roman"/>
          <w:color w:val="000000" w:themeColor="text1"/>
        </w:rPr>
        <w:t>databases</w:t>
      </w:r>
      <w:r>
        <w:rPr>
          <w:rFonts w:ascii="Times New Roman" w:eastAsia="Times New Roman" w:hAnsi="Times New Roman" w:cs="Times New Roman"/>
          <w:color w:val="000000" w:themeColor="text1"/>
        </w:rPr>
        <w:t xml:space="preserve"> </w:t>
      </w:r>
      <w:r w:rsidR="004E2951" w:rsidRPr="002449FB">
        <w:rPr>
          <w:rFonts w:ascii="Times New Roman" w:eastAsia="Times New Roman" w:hAnsi="Times New Roman" w:cs="Times New Roman"/>
          <w:color w:val="000000" w:themeColor="text1"/>
        </w:rPr>
        <w:t>.</w:t>
      </w:r>
      <w:proofErr w:type="gramEnd"/>
      <w:r w:rsidR="004E2951" w:rsidRPr="002449FB">
        <w:rPr>
          <w:rFonts w:ascii="Times New Roman" w:eastAsia="Times New Roman" w:hAnsi="Times New Roman" w:cs="Times New Roman"/>
          <w:color w:val="000000" w:themeColor="text1"/>
        </w:rPr>
        <w:t xml:space="preserve"> We processed sequences using default parameters</w:t>
      </w:r>
      <w:r w:rsidR="004E2951">
        <w:rPr>
          <w:rFonts w:ascii="Times New Roman" w:eastAsia="Times New Roman" w:hAnsi="Times New Roman" w:cs="Times New Roman"/>
          <w:color w:val="000000" w:themeColor="text1"/>
        </w:rPr>
        <w:t xml:space="preserve"> except using a Q score cutoff of 30</w:t>
      </w:r>
      <w:r w:rsidR="004E2951" w:rsidRPr="002449FB">
        <w:rPr>
          <w:rFonts w:ascii="Times New Roman" w:eastAsia="Times New Roman" w:hAnsi="Times New Roman" w:cs="Times New Roman"/>
          <w:color w:val="000000" w:themeColor="text1"/>
        </w:rPr>
        <w:t xml:space="preserve"> and assigned taxonomy using </w:t>
      </w:r>
      <w:r w:rsidR="004E2951" w:rsidRPr="002449FB">
        <w:rPr>
          <w:rFonts w:ascii="Times New Roman" w:eastAsia="Times New Roman" w:hAnsi="Times New Roman" w:cs="Times New Roman"/>
          <w:i/>
          <w:color w:val="000000" w:themeColor="text1"/>
        </w:rPr>
        <w:t>CRUX</w:t>
      </w:r>
      <w:r w:rsidR="004E2951" w:rsidRPr="002449FB">
        <w:rPr>
          <w:rFonts w:ascii="Times New Roman" w:eastAsia="Times New Roman" w:hAnsi="Times New Roman" w:cs="Times New Roman"/>
          <w:color w:val="000000" w:themeColor="text1"/>
        </w:rPr>
        <w:t>-generated metabarcode specific reference databases</w:t>
      </w:r>
      <w:r w:rsidR="004E2951">
        <w:rPr>
          <w:rFonts w:ascii="Times New Roman" w:eastAsia="Times New Roman" w:hAnsi="Times New Roman" w:cs="Times New Roman"/>
          <w:color w:val="000000" w:themeColor="text1"/>
        </w:rPr>
        <w:fldChar w:fldCharType="begin" w:fldLock="1"/>
      </w:r>
      <w:r w:rsidR="006141BD">
        <w:rPr>
          <w:rFonts w:ascii="Times New Roman" w:eastAsia="Times New Roman" w:hAnsi="Times New Roman" w:cs="Times New Roman"/>
          <w:color w:val="000000" w:themeColor="text1"/>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ecosystem","type":"article-journal","volume":"21"},"uris":["http://www.mendeley.com/documents/?uuid=3298f72a-f3a6-49e7-bbb1-5a41158c7394"]}],"mendeley":{"formattedCitation":"(&lt;i&gt;22&lt;/i&gt;)","manualFormatting":" (22)","plainTextFormattedCitation":"(22)","previouslyFormattedCitation":"(&lt;i&gt;22&lt;/i&gt;)"},"properties":{"noteIndex":0},"schema":"https://github.com/citation-style-language/schema/raw/master/csl-citation.json"}</w:instrText>
      </w:r>
      <w:r w:rsidR="004E2951">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22</w:t>
      </w:r>
      <w:r w:rsidR="0003041C" w:rsidRPr="0003041C">
        <w:rPr>
          <w:rFonts w:ascii="Times New Roman" w:eastAsia="Times New Roman" w:hAnsi="Times New Roman" w:cs="Times New Roman"/>
          <w:noProof/>
          <w:color w:val="000000" w:themeColor="text1"/>
        </w:rPr>
        <w:t>)</w:t>
      </w:r>
      <w:r w:rsidR="004E2951">
        <w:rPr>
          <w:rFonts w:ascii="Times New Roman" w:eastAsia="Times New Roman" w:hAnsi="Times New Roman" w:cs="Times New Roman"/>
          <w:color w:val="000000" w:themeColor="text1"/>
        </w:rPr>
        <w:fldChar w:fldCharType="end"/>
      </w:r>
      <w:r w:rsidR="004E2951" w:rsidRPr="002449FB">
        <w:rPr>
          <w:rFonts w:ascii="Times New Roman" w:eastAsia="Times New Roman" w:hAnsi="Times New Roman" w:cs="Times New Roman"/>
          <w:color w:val="000000" w:themeColor="text1"/>
        </w:rPr>
        <w:t xml:space="preserve">. The MiFish sequencing data was assigned taxonomy using the </w:t>
      </w:r>
      <w:r w:rsidR="004E2951" w:rsidRPr="002449FB">
        <w:rPr>
          <w:rFonts w:ascii="Times New Roman" w:eastAsia="Times New Roman" w:hAnsi="Times New Roman" w:cs="Times New Roman"/>
          <w:color w:val="000000" w:themeColor="text1"/>
        </w:rPr>
        <w:lastRenderedPageBreak/>
        <w:t xml:space="preserve">California fish specific reference database and a bootstrap confidence cutoff score of 60 following Gold </w:t>
      </w:r>
      <w:r w:rsidR="004E2951" w:rsidRPr="002449FB">
        <w:rPr>
          <w:rFonts w:ascii="Times New Roman" w:eastAsia="Times New Roman" w:hAnsi="Times New Roman" w:cs="Times New Roman"/>
          <w:i/>
          <w:color w:val="000000" w:themeColor="text1"/>
        </w:rPr>
        <w:t>et al.</w:t>
      </w:r>
      <w:r w:rsidR="004E2951" w:rsidRPr="002449FB">
        <w:rPr>
          <w:rFonts w:ascii="Times New Roman" w:eastAsia="Times New Roman" w:hAnsi="Times New Roman" w:cs="Times New Roman"/>
          <w:color w:val="000000" w:themeColor="text1"/>
        </w:rPr>
        <w:fldChar w:fldCharType="begin" w:fldLock="1"/>
      </w:r>
      <w:r w:rsidR="006141BD">
        <w:rPr>
          <w:rFonts w:ascii="Times New Roman" w:eastAsia="Times New Roman" w:hAnsi="Times New Roman" w:cs="Times New Roman"/>
          <w:color w:val="000000" w:themeColor="text1"/>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ecosystem","type":"article-journal","volume":"21"},"uris":["http://www.mendeley.com/documents/?uuid=3298f72a-f3a6-49e7-bbb1-5a41158c7394"]}],"mendeley":{"formattedCitation":"(&lt;i&gt;22&lt;/i&gt;)","manualFormatting":" (22)","plainTextFormattedCitation":"(22)","previouslyFormattedCitation":"(&lt;i&gt;22&lt;/i&gt;)"},"properties":{"noteIndex":0},"schema":"https://github.com/citation-style-language/schema/raw/master/csl-citation.json"}</w:instrText>
      </w:r>
      <w:r w:rsidR="004E2951"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22</w:t>
      </w:r>
      <w:r w:rsidR="0003041C" w:rsidRPr="0003041C">
        <w:rPr>
          <w:rFonts w:ascii="Times New Roman" w:eastAsia="Times New Roman" w:hAnsi="Times New Roman" w:cs="Times New Roman"/>
          <w:noProof/>
          <w:color w:val="000000" w:themeColor="text1"/>
        </w:rPr>
        <w:t>)</w:t>
      </w:r>
      <w:r w:rsidR="004E2951" w:rsidRPr="002449FB">
        <w:rPr>
          <w:rFonts w:ascii="Times New Roman" w:eastAsia="Times New Roman" w:hAnsi="Times New Roman" w:cs="Times New Roman"/>
          <w:color w:val="000000" w:themeColor="text1"/>
        </w:rPr>
        <w:fldChar w:fldCharType="end"/>
      </w:r>
      <w:r w:rsidR="004E2951" w:rsidRPr="002449FB">
        <w:rPr>
          <w:rFonts w:ascii="Times New Roman" w:eastAsia="Times New Roman" w:hAnsi="Times New Roman" w:cs="Times New Roman"/>
          <w:color w:val="000000" w:themeColor="text1"/>
        </w:rPr>
        <w:t>.</w:t>
      </w:r>
    </w:p>
    <w:p w14:paraId="26FF4038" w14:textId="0C4F7249" w:rsidR="004E2951" w:rsidRPr="002449FB" w:rsidRDefault="004E2951" w:rsidP="004E2951">
      <w:pPr>
        <w:pBdr>
          <w:top w:val="nil"/>
          <w:left w:val="nil"/>
          <w:bottom w:val="nil"/>
          <w:right w:val="nil"/>
          <w:between w:val="nil"/>
        </w:pBdr>
        <w:spacing w:line="480" w:lineRule="auto"/>
        <w:ind w:firstLine="420"/>
        <w:rPr>
          <w:rFonts w:ascii="Times New Roman" w:eastAsia="Times New Roman" w:hAnsi="Times New Roman" w:cs="Times New Roman"/>
          <w:i/>
          <w:color w:val="000000" w:themeColor="text1"/>
        </w:rPr>
      </w:pPr>
      <w:r w:rsidRPr="002449FB">
        <w:rPr>
          <w:rFonts w:ascii="Times New Roman" w:eastAsia="Times New Roman" w:hAnsi="Times New Roman" w:cs="Times New Roman"/>
          <w:color w:val="000000" w:themeColor="text1"/>
        </w:rPr>
        <w:t>The three resulting raw ASV community tables were decontaminated following Kelly et al.</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{"citationItems":[{"id":"ITEM-1","itemData":{"DOI":"10.7717/peerj.4521","ISSN":"21678359","abstract":"We can recover genetic information from organisms of all kinds using environmental sampling. In recent years, sequencing this environmental DNA (eDNA) has become a tractable means of surveying many species using water, air, or soil samples. The technique is beginning to become a core tool for ecologists, environmental scientists, and biologists of many kinds, but the temporal resolution of eDNA sampling is often unclear, limiting the ecological interpretations of the resulting datasets. Here, in a temporally and spatially replicated field study using ca. 313 bp of eukaryotic COI mtDNA as a marker, we find that nearshore organismal communities are largely consistent across tides. Our findings suggest that nearshore eDNA from both benthic and planktonic taxa tends to be endogenous to the site and water mass sampled, rather than changing with each tidal cycle. However, where physiochemical water mass characteristics change, we find that the relative contributions of a broad range of organisms to eDNA communities shift in concert.","author":[{"dropping-particle":"","family":"Kelly","given":"Ryan P.","non-dropping-particle":"","parse-names":false,"suffix":""},{"dropping-particle":"","family":"Gallego","given":"Ramón","non-dropping-particle":"","parse-names":false,"suffix":""},{"dropping-particle":"","family":"Jacobs-Palme","given":"Emily","non-dropping-particle":"","parse-names":false,"suffix":""}],"container-title":"PeerJ","id":"ITEM-1","issue":"3","issued":{"date-parts":[["2018"]]},"page":"e4521","publisher":"PeerJ Inc.","title":"The effect of tides on nearshore environmental DNA","type":"article-journal","volume":"2018"},"uris":["http://www.mendeley.com/documents/?uuid=eebe8284-ca4f-4284-831b-167deca00235"]}],"mendeley":{"formattedCitation":"(&lt;i&gt;67&lt;/i&gt;)","manualFormatting":" (69)","plainTextFormattedCitation":"(67)","previouslyFormattedCitation":"(&lt;i&gt;67&lt;/i&gt;)"},"properties":{"noteIndex":0},"schema":"https://github.com/citation-style-language/schema/raw/master/csl-citation.json"}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69</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First, only merged paired reads that occurred at least twice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e.g., no singletons) were retained. Second, we estimated index hopping between samples by calculating the proportion of sequences within the positive control samples and then subtracting reads from each sample by the sample read depth multiplied by the proportion of reads observed in the positive controls. Third, we discarded technical replicates with fewer than 30,000 reads. Fourth, we calculated Bray-Curtis dissimilarities between technical PCR replicates an</w:t>
      </w:r>
      <w:r>
        <w:rPr>
          <w:rFonts w:ascii="Times New Roman" w:eastAsia="Times New Roman" w:hAnsi="Times New Roman" w:cs="Times New Roman"/>
          <w:color w:val="000000" w:themeColor="text1"/>
        </w:rPr>
        <w:t>d fit a skewed beta distribution</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a= 0.6, b= 9.5). We then </w:t>
      </w:r>
      <w:r w:rsidRPr="002449FB">
        <w:rPr>
          <w:rFonts w:ascii="Times New Roman" w:eastAsia="Times New Roman" w:hAnsi="Times New Roman" w:cs="Times New Roman"/>
          <w:color w:val="000000" w:themeColor="text1"/>
        </w:rPr>
        <w:t>removed all replicates with greater than 9</w:t>
      </w:r>
      <w:r>
        <w:rPr>
          <w:rFonts w:ascii="Times New Roman" w:eastAsia="Times New Roman" w:hAnsi="Times New Roman" w:cs="Times New Roman"/>
          <w:color w:val="000000" w:themeColor="text1"/>
        </w:rPr>
        <w:t>5</w:t>
      </w:r>
      <w:r w:rsidRPr="002449FB">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probability of belonging to the beta distribution</w:t>
      </w:r>
      <w:r w:rsidRPr="002449FB">
        <w:rPr>
          <w:rFonts w:ascii="Times New Roman" w:eastAsia="Times New Roman" w:hAnsi="Times New Roman" w:cs="Times New Roman"/>
          <w:color w:val="000000" w:themeColor="text1"/>
        </w:rPr>
        <w:t xml:space="preserve">. Resulting tables were then combined into a final ASV community table in </w:t>
      </w:r>
      <w:r w:rsidRPr="002449FB">
        <w:rPr>
          <w:rFonts w:ascii="Times New Roman" w:eastAsia="Times New Roman" w:hAnsi="Times New Roman" w:cs="Times New Roman"/>
          <w:i/>
          <w:color w:val="000000" w:themeColor="text1"/>
        </w:rPr>
        <w:t xml:space="preserve">R. </w:t>
      </w:r>
    </w:p>
    <w:p w14:paraId="294F6888"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6669E81F"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Microscopy Identification of Ichthyoplankton</w:t>
      </w:r>
    </w:p>
    <w:p w14:paraId="07FAC861" w14:textId="147C1A50" w:rsidR="004E2951" w:rsidRPr="002449FB"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Plankton samples were processed at the NOAA Southwest Fisheries Science Center ichthyoplankton laboratory. From each plankton sample, fish larvae were sorted and identified through microscopy to the lowest practical taxon</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Reports","id":"ITEM-1","issued":{"date-parts":[["2017"]]},"page":"1-11","title":"Correcting for bias in calcofi ichthyoplankton abundance estimates associated with the 1977 transition from ring to bongo net sampling","type":"article-journal","volume":"58"},"uris":["http://www.mendeley.com/documents/?uuid=746a25cc-37bf-425e-a6bb-526be44b2fdb"]},{"id":"ITEM-2","itemData":{"DOI":"10.1007/978-94-007-7223-6","ISBN":"9789400772236","abstract":"The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program","id":"ITEM-2","issued":{"date-parts":[["2014"]]},"number-of-pages":"1-235","publisher":"Springer","title":"Regional fisheries oceanography of the california current system: The CalCOFI program","type":"book"},"uris":["http://www.mendeley.com/documents/?uuid=54f1eed5-40db-4898-987d-eb9e97e1edb5"]}],"mendeley":{"formattedCitation":"(&lt;i&gt;37&lt;/i&gt;, &lt;i&gt;66&lt;/i&gt;)","manualFormatting":" (34, 66)","plainTextFormattedCitation":"(37, 66)","previouslyFormattedCitation":"(&lt;i&gt;37&lt;/i&gt;, &lt;i&gt;66&lt;/i&gt;)"},"properties":{"noteIndex":0},"schema":"https://github.com/citation-style-language/schema/raw/master/csl-citation.json"}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34</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66</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Most taxa were identified to species although some were only characterized to genus or family level</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See </w:t>
      </w:r>
      <w:r w:rsidRPr="00D4433E">
        <w:rPr>
          <w:rFonts w:ascii="Times New Roman" w:eastAsia="Times New Roman" w:hAnsi="Times New Roman" w:cs="Times New Roman"/>
          <w:color w:val="000000" w:themeColor="text1"/>
        </w:rPr>
        <w:t>larval_counts_20210305.csv</w:t>
      </w:r>
      <w:r>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t xml:space="preserve">. Number of larvae per species per jar, total abundance of filtered ichthyoplankton, and proportion of jar sorted were recorded. </w:t>
      </w:r>
    </w:p>
    <w:p w14:paraId="3AE5DFEB"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1FCC1A6E"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 xml:space="preserve">Estimating </w:t>
      </w:r>
      <w:r>
        <w:rPr>
          <w:rFonts w:ascii="Times New Roman" w:eastAsia="Times New Roman" w:hAnsi="Times New Roman" w:cs="Times New Roman"/>
          <w:i/>
          <w:color w:val="000000" w:themeColor="text1"/>
        </w:rPr>
        <w:t>Abundance</w:t>
      </w:r>
    </w:p>
    <w:p w14:paraId="741EC28D" w14:textId="77777777" w:rsidR="004E2951" w:rsidRPr="002449FB"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We then estimated the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xml:space="preserve"> of ichthyoplankton in each jar using a novel joint Bayesian hierarchical model described in detail in Supplement 2.</w:t>
      </w:r>
    </w:p>
    <w:p w14:paraId="5B1A9E32"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2733D17C"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Environmental Covariates</w:t>
      </w:r>
    </w:p>
    <w:p w14:paraId="09F85C6A" w14:textId="49A952F1" w:rsidR="004E2951" w:rsidRPr="002449FB"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We specifically examined the relationship of ichthyoplankton communities to sea surface temperatures</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SST)</w:t>
      </w:r>
      <w:r w:rsidRPr="002449FB">
        <w:rPr>
          <w:rFonts w:ascii="Times New Roman" w:eastAsia="Times New Roman" w:hAnsi="Times New Roman" w:cs="Times New Roman"/>
          <w:color w:val="000000" w:themeColor="text1"/>
        </w:rPr>
        <w:t xml:space="preserve">. Two month prior mean </w:t>
      </w:r>
      <w:r>
        <w:rPr>
          <w:rFonts w:ascii="Times New Roman" w:eastAsia="Times New Roman" w:hAnsi="Times New Roman" w:cs="Times New Roman"/>
          <w:color w:val="000000" w:themeColor="text1"/>
        </w:rPr>
        <w:t>SSTs</w:t>
      </w:r>
      <w:r w:rsidRPr="002449FB">
        <w:rPr>
          <w:rFonts w:ascii="Times New Roman" w:eastAsia="Times New Roman" w:hAnsi="Times New Roman" w:cs="Times New Roman"/>
          <w:color w:val="000000" w:themeColor="text1"/>
        </w:rPr>
        <w:t xml:space="preserve"> were obtained using the </w:t>
      </w:r>
      <w:proofErr w:type="spellStart"/>
      <w:r w:rsidRPr="002449FB">
        <w:rPr>
          <w:rFonts w:ascii="Times New Roman" w:eastAsia="Times New Roman" w:hAnsi="Times New Roman" w:cs="Times New Roman"/>
          <w:i/>
          <w:color w:val="000000" w:themeColor="text1"/>
        </w:rPr>
        <w:t>rerddapXtracto</w:t>
      </w:r>
      <w:proofErr w:type="spellEnd"/>
      <w:r w:rsidRPr="002449FB">
        <w:rPr>
          <w:rFonts w:ascii="Times New Roman" w:eastAsia="Times New Roman" w:hAnsi="Times New Roman" w:cs="Times New Roman"/>
          <w:i/>
          <w:color w:val="000000" w:themeColor="text1"/>
        </w:rPr>
        <w:t xml:space="preserve"> </w:t>
      </w:r>
      <w:r w:rsidRPr="002449FB">
        <w:rPr>
          <w:rFonts w:ascii="Times New Roman" w:eastAsia="Times New Roman" w:hAnsi="Times New Roman" w:cs="Times New Roman"/>
          <w:color w:val="000000" w:themeColor="text1"/>
        </w:rPr>
        <w:t>package</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{"citationItems":[{"id":"ITEM-1","itemData":{"author":[{"dropping-particle":"","family":"Mendelssohn","given":"R.","non-dropping-particle":"","parse-names":false,"suffix":""}],"id":"ITEM-1","issued":{"date-parts":[["2020"]]},"title":"rerddapXtracto: Extracts Environmental Data from 'ERDDAP' Web Services. R package version 1.0.0","type":"article"},"uris":["http://www.mendeley.com/documents/?uuid=677ad2c2-3cc5-41de-a965-03648afba0ad"]}],"mendeley":{"formattedCitation":"(&lt;i&gt;68&lt;/i&gt;)","manualFormatting":" (70)","plainTextFormattedCitation":"(68)","previouslyFormattedCitation":"(&lt;i&gt;68&lt;/i&gt;)"},"properties":{"noteIndex":0},"schema":"https://github.com/citation-style-language/schema/raw/master/csl-citation.json"}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70</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in </w:t>
      </w:r>
      <w:r w:rsidRPr="002449FB">
        <w:rPr>
          <w:rFonts w:ascii="Times New Roman" w:eastAsia="Times New Roman" w:hAnsi="Times New Roman" w:cs="Times New Roman"/>
          <w:i/>
          <w:color w:val="000000" w:themeColor="text1"/>
        </w:rPr>
        <w:t xml:space="preserve">R </w:t>
      </w:r>
      <w:r w:rsidRPr="002449FB">
        <w:rPr>
          <w:rFonts w:ascii="Times New Roman" w:eastAsia="Times New Roman" w:hAnsi="Times New Roman" w:cs="Times New Roman"/>
          <w:color w:val="000000" w:themeColor="text1"/>
        </w:rPr>
        <w:t xml:space="preserve">to collect </w:t>
      </w:r>
      <w:proofErr w:type="spellStart"/>
      <w:r w:rsidRPr="002449FB">
        <w:rPr>
          <w:rFonts w:ascii="Times New Roman" w:eastAsia="Times New Roman" w:hAnsi="Times New Roman" w:cs="Times New Roman"/>
          <w:color w:val="000000" w:themeColor="text1"/>
        </w:rPr>
        <w:t>PathFinder</w:t>
      </w:r>
      <w:proofErr w:type="spellEnd"/>
      <w:r w:rsidRPr="002449FB">
        <w:rPr>
          <w:rFonts w:ascii="Times New Roman" w:eastAsia="Times New Roman" w:hAnsi="Times New Roman" w:cs="Times New Roman"/>
          <w:color w:val="000000" w:themeColor="text1"/>
        </w:rPr>
        <w:t xml:space="preserve"> Ver 5.3 monthly remotely sensed composites. To calculate 2-month prior means we first obtained monthly composites from April 1995 to April 2019 for each station. We then averaged across monthly composite sea surface temperatures ignoring any missing values. Prior two month sea surface temperatures were chosen given the average age of spring larvae</w:t>
      </w:r>
      <w:r w:rsidRPr="002449FB">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{"citationItems":[{"id":"ITEM-1","itemData":{"ISSN":"05753317","abstract":"Harvest of nearshore fishes off California, particularly species in the recently expanded live-fish fishery, has impacted many of these stocks. Important taxa are cabezon, sheephead, lingcod, greenlings, and the rockfishes included in the subgenus Pteropodus. Life-history information and fishery-independent abundance indices are badly needed for the development of management strategies for these stocks. The California Cooperative Oceanic Fisheries Investigations (CalCOFI) surveys can provide indices of abundance for larval stages of many species, including cabezon, sheephead, kelp and sand basses, lingcod, and several species of rockfishes. This paper presents, as examples, data on the distribution and abundance of cabezon, sheephead, and Paralabrax (kelp and sand bass) larvae in the Southern California Bight region and compares these with data from other nearshore ichthyoplankton surveys conducted in the region. Trends in landings for cabezon generally match trends in CalCOFI larval indices, supporting use of the larval catch data as fishery-independent abundance indices. The principal recommendation for improving nearshore larval time series is to reestablish plankton tow stations on CalCOFI survey cruises off central California, where standard plankton tows have not been taken since the survey area was reduced in 1985.","author":[{"dropping-particle":"","family":"Moser","given":"H. Geoffrey","non-dropping-particle":"","parse-names":false,"suffix":""},{"dropping-particle":"","family":"Charter","given":"Richard L.","non-dropping-particle":"","parse-names":false,"suffix":""},{"dropping-particle":"","family":"Watson","given":"William","non-dropping-particle":"","parse-names":false,"suffix":""},{"dropping-particle":"","family":"Ambrose","given":"David A.","non-dropping-particle":"","parse-names":false,"suffix":""},{"dropping-particle":"","family":"Hill","given":"Kevin T.","non-dropping-particle":"","parse-names":false,"suffix":""},{"dropping-particle":"","family":"Smith","given":"Paul E.","non-dropping-particle":"","parse-names":false,"suffix":""},{"dropping-particle":"","family":"Butler","given":"John L.","non-dropping-particle":"","parse-names":false,"suffix":""},{"dropping-particle":"","family":"Sandknop","given":"Elaine M.","non-dropping-particle":"","parse-names":false,"suffix":""},{"dropping-particle":"","family":"Charter","given":"Sharon R.","non-dropping-particle":"","parse-names":false,"suffix":""}],"container-title":"California Cooperative Oceanic Fisheries Investigations Reports","id":"ITEM-1","issued":{"date-parts":[["2001"]]},"page":"112-128","publisher":"CALIFORNIA COOPERATIVE OCEANIC FISHERIES INVESTIGATIONS","title":"The CalCOFI ichthyoplankton time series: Potential contributions to the management of rocky-shore fishes","type":"article-journal","volume":"42"},"uris":["http://www.mendeley.com/documents/?uuid=1fa3c79f-17a9-4169-942c-59e21c33cb18"]}],"mendeley":{"formattedCitation":"(&lt;i&gt;69&lt;/i&gt;)","manualFormatting":" (71)","plainTextFormattedCitation":"(69)","previouslyFormattedCitation":"(&lt;i&gt;69&lt;/i&gt;)"},"properties":{"noteIndex":0},"schema":"https://github.com/citation-style-language/schema/raw/master/csl-citation.json"}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71</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Figure </w:t>
      </w:r>
      <w:r w:rsidR="006A395E">
        <w:rPr>
          <w:rFonts w:ascii="Times New Roman" w:eastAsia="Times New Roman" w:hAnsi="Times New Roman" w:cs="Times New Roman"/>
          <w:color w:val="000000" w:themeColor="text1"/>
        </w:rPr>
        <w:t>4</w:t>
      </w:r>
      <w:r>
        <w:rPr>
          <w:rFonts w:ascii="Times New Roman" w:eastAsia="Times New Roman" w:hAnsi="Times New Roman" w:cs="Times New Roman"/>
          <w:color w:val="000000" w:themeColor="text1"/>
        </w:rPr>
        <w:t>).</w:t>
      </w:r>
    </w:p>
    <w:p w14:paraId="17FE043C" w14:textId="2B7D25E1" w:rsidR="004E2951"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We then investigated the relationship of ichthyoplankton assemblages against sea surface temperature</w:t>
      </w:r>
      <w:r w:rsidR="00C87BAE">
        <w:rPr>
          <w:rFonts w:ascii="Times New Roman" w:eastAsia="Times New Roman" w:hAnsi="Times New Roman" w:cs="Times New Roman"/>
          <w:color w:val="000000" w:themeColor="text1"/>
        </w:rPr>
        <w:t xml:space="preserve"> as a proxy for multitude of environmental </w:t>
      </w:r>
      <w:proofErr w:type="spellStart"/>
      <w:r w:rsidR="00C87BAE">
        <w:rPr>
          <w:rFonts w:ascii="Times New Roman" w:eastAsia="Times New Roman" w:hAnsi="Times New Roman" w:cs="Times New Roman"/>
          <w:color w:val="000000" w:themeColor="text1"/>
        </w:rPr>
        <w:t>shiftsassociated</w:t>
      </w:r>
      <w:proofErr w:type="spellEnd"/>
      <w:r w:rsidR="00C87BAE">
        <w:rPr>
          <w:rFonts w:ascii="Times New Roman" w:eastAsia="Times New Roman" w:hAnsi="Times New Roman" w:cs="Times New Roman"/>
          <w:color w:val="000000" w:themeColor="text1"/>
        </w:rPr>
        <w:t xml:space="preserve"> with </w:t>
      </w:r>
      <w:proofErr w:type="gramStart"/>
      <w:r w:rsidR="00C87BAE">
        <w:rPr>
          <w:rFonts w:ascii="Times New Roman" w:eastAsia="Times New Roman" w:hAnsi="Times New Roman" w:cs="Times New Roman"/>
          <w:color w:val="000000" w:themeColor="text1"/>
        </w:rPr>
        <w:t>the  MHW</w:t>
      </w:r>
      <w:proofErr w:type="gramEnd"/>
      <w:r w:rsidRPr="002449FB">
        <w:rPr>
          <w:rFonts w:ascii="Times New Roman" w:eastAsia="Times New Roman" w:hAnsi="Times New Roman" w:cs="Times New Roman"/>
          <w:color w:val="000000" w:themeColor="text1"/>
        </w:rPr>
        <w:t>. In addition, we specifically characterize fish that are uniquely present or absent before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1996-2013) and after the 2014-16 Marine Heatwave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2014-2019).</w:t>
      </w:r>
    </w:p>
    <w:p w14:paraId="6E057FD9" w14:textId="21C9982C" w:rsidR="006141BD" w:rsidRDefault="006141BD" w:rsidP="004E2951">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Analyses were repeated using the mean average water column temperature obtained from nearly simultaneously conducted CTD rosette deployments </w:t>
      </w:r>
      <w:r>
        <w:rPr>
          <w:rFonts w:ascii="Times New Roman" w:eastAsia="Times New Roman" w:hAnsi="Times New Roman" w:cs="Times New Roman"/>
          <w:color w:val="000000" w:themeColor="text1"/>
        </w:rPr>
        <w:fldChar w:fldCharType="begin" w:fldLock="1"/>
      </w:r>
      <w:r>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mendeley":{"formattedCitation":"(&lt;i&gt;15&lt;/i&gt;)","plainTextFormattedCitation":"(15)","previouslyFormattedCitation":"(&lt;i&gt;15&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Pr="006141BD">
        <w:rPr>
          <w:rFonts w:ascii="Times New Roman" w:eastAsia="Times New Roman" w:hAnsi="Times New Roman" w:cs="Times New Roman"/>
          <w:noProof/>
          <w:color w:val="000000" w:themeColor="text1"/>
        </w:rPr>
        <w:t>(</w:t>
      </w:r>
      <w:r w:rsidRPr="006141BD">
        <w:rPr>
          <w:rFonts w:ascii="Times New Roman" w:eastAsia="Times New Roman" w:hAnsi="Times New Roman" w:cs="Times New Roman"/>
          <w:i/>
          <w:noProof/>
          <w:color w:val="000000" w:themeColor="text1"/>
        </w:rPr>
        <w:t>15</w:t>
      </w:r>
      <w:r w:rsidRPr="006141BD">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The mean water column temperature was averaged across 10 to 100m depth, where the majority of ichthyoplankton reside following Thompson et al.</w:t>
      </w:r>
      <w:r w:rsidR="00C87BAE">
        <w:rPr>
          <w:rFonts w:ascii="Times New Roman" w:eastAsia="Times New Roman" w:hAnsi="Times New Roman" w:cs="Times New Roman"/>
          <w:color w:val="000000" w:themeColor="text1"/>
        </w:rPr>
        <w:t xml:space="preserve"> </w:t>
      </w:r>
      <w:r w:rsidR="00C87BAE">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mendeley":{"formattedCitation":"(&lt;i&gt;15&lt;/i&gt;)","plainTextFormattedCitation":"(15)"},"properties":{"noteIndex":0},"schema":"https://github.com/citation-style-language/schema/raw/master/csl-citation.json"}</w:instrText>
      </w:r>
      <w:r w:rsidR="00C87BAE">
        <w:rPr>
          <w:rFonts w:ascii="Times New Roman" w:eastAsia="Times New Roman" w:hAnsi="Times New Roman" w:cs="Times New Roman"/>
          <w:color w:val="000000" w:themeColor="text1"/>
        </w:rPr>
        <w:fldChar w:fldCharType="separate"/>
      </w:r>
      <w:r w:rsidR="00C87BAE" w:rsidRPr="00C87BAE">
        <w:rPr>
          <w:rFonts w:ascii="Times New Roman" w:eastAsia="Times New Roman" w:hAnsi="Times New Roman" w:cs="Times New Roman"/>
          <w:noProof/>
          <w:color w:val="000000" w:themeColor="text1"/>
        </w:rPr>
        <w:t>(</w:t>
      </w:r>
      <w:r w:rsidR="00C87BAE" w:rsidRPr="00C87BAE">
        <w:rPr>
          <w:rFonts w:ascii="Times New Roman" w:eastAsia="Times New Roman" w:hAnsi="Times New Roman" w:cs="Times New Roman"/>
          <w:i/>
          <w:noProof/>
          <w:color w:val="000000" w:themeColor="text1"/>
        </w:rPr>
        <w:t>15</w:t>
      </w:r>
      <w:r w:rsidR="00C87BAE" w:rsidRPr="00C87BAE">
        <w:rPr>
          <w:rFonts w:ascii="Times New Roman" w:eastAsia="Times New Roman" w:hAnsi="Times New Roman" w:cs="Times New Roman"/>
          <w:noProof/>
          <w:color w:val="000000" w:themeColor="text1"/>
        </w:rPr>
        <w:t>)</w:t>
      </w:r>
      <w:r w:rsidR="00C87BAE">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t>
      </w:r>
    </w:p>
    <w:p w14:paraId="06F52E58"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06FF9075" w14:textId="77777777" w:rsidR="004E2951" w:rsidRPr="009E2DF8" w:rsidRDefault="004E2951" w:rsidP="004E2951">
      <w:pPr>
        <w:spacing w:line="480" w:lineRule="auto"/>
        <w:rPr>
          <w:rFonts w:ascii="Times New Roman" w:eastAsia="Times New Roman" w:hAnsi="Times New Roman" w:cs="Times New Roman"/>
          <w:i/>
          <w:color w:val="000000" w:themeColor="text1"/>
        </w:rPr>
      </w:pPr>
      <w:r w:rsidRPr="009E2DF8">
        <w:rPr>
          <w:rFonts w:ascii="Times New Roman" w:eastAsia="Times New Roman" w:hAnsi="Times New Roman" w:cs="Times New Roman"/>
          <w:i/>
          <w:color w:val="000000" w:themeColor="text1"/>
        </w:rPr>
        <w:t>Data Analysis</w:t>
      </w:r>
    </w:p>
    <w:p w14:paraId="15558B9C" w14:textId="76974625" w:rsidR="004E2951" w:rsidRPr="002449FB" w:rsidRDefault="004E2951" w:rsidP="004E2951">
      <w:pPr>
        <w:spacing w:line="480" w:lineRule="auto"/>
        <w:rPr>
          <w:rFonts w:ascii="Times New Roman" w:eastAsia="Times New Roman" w:hAnsi="Times New Roman" w:cs="Times New Roman"/>
          <w:color w:val="000000" w:themeColor="text1"/>
          <w:highlight w:val="white"/>
        </w:rPr>
      </w:pPr>
      <w:r w:rsidRPr="002449FB">
        <w:rPr>
          <w:rFonts w:ascii="Times New Roman" w:eastAsia="Times New Roman" w:hAnsi="Times New Roman" w:cs="Times New Roman"/>
          <w:color w:val="000000" w:themeColor="text1"/>
          <w:highlight w:val="white"/>
        </w:rPr>
        <w:t>Resulting abundance estimates per species per site per year were then fit into a Bayesian generalized linear model to explore the relationship with sea surface temperature</w:t>
      </w:r>
      <w:r w:rsidR="00C87BAE">
        <w:rPr>
          <w:rFonts w:ascii="Times New Roman" w:eastAsia="Times New Roman" w:hAnsi="Times New Roman" w:cs="Times New Roman"/>
          <w:color w:val="000000" w:themeColor="text1"/>
          <w:highlight w:val="white"/>
        </w:rPr>
        <w:t>. The following model was used</w:t>
      </w:r>
      <w:r w:rsidRPr="002449FB">
        <w:rPr>
          <w:rFonts w:ascii="Times New Roman" w:eastAsia="Times New Roman" w:hAnsi="Times New Roman" w:cs="Times New Roman"/>
          <w:color w:val="000000" w:themeColor="text1"/>
          <w:highlight w:val="white"/>
        </w:rPr>
        <w:t>:</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log</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abundance) ~ SST</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˚C). Models were implemented for each species using STAN in R</w:t>
      </w:r>
      <w:r>
        <w:rPr>
          <w:rFonts w:ascii="Times New Roman" w:eastAsia="Times New Roman" w:hAnsi="Times New Roman" w:cs="Times New Roman"/>
          <w:color w:val="000000" w:themeColor="text1"/>
          <w:highlight w:val="white"/>
        </w:rPr>
        <w:fldChar w:fldCharType="begin" w:fldLock="1"/>
      </w:r>
      <w:r w:rsidR="00C87BAE">
        <w:rPr>
          <w:rFonts w:ascii="Times New Roman" w:eastAsia="Times New Roman" w:hAnsi="Times New Roman" w:cs="Times New Roman"/>
          <w:color w:val="000000" w:themeColor="text1"/>
          <w:highlight w:val="white"/>
        </w:rPr>
        <w:instrText>ADDIN CSL_CITATION {"citationItems":[{"id":"ITEM-1","itemData":{"abstract":"Estimates pre-compiled regression models using the 'rstan' package, which provides the R interface to the Stan C++ library for Bayesian estimation. Users specify models via the customary R syntax with a formula and data.frame plus some additional arguments for priors.","author":[{"dropping-particle":"","family":"Goodrich","given":"Ben","non-dropping-particle":"","parse-names":false,"suffix":""},{"dropping-particle":"","family":"Gabry","given":"Jonah","non-dropping-particle":"","parse-names":false,"suffix":""},{"dropping-particle":"","family":"Ali","given":"Imad","non-dropping-particle":"","parse-names":false,"suffix":""},{"dropping-particle":"","family":"Brilleman","given":"Sam","non-dropping-particle":"","parse-names":false,"suffix":""}],"container-title":"R package version","id":"ITEM-1","issue":"4","issued":{"date-parts":[["2020"]]},"page":"1758","title":"rstanarm: Bayesian applied regression modeling via Stan","type":"article-journal","volume":"2"},"uris":["http://www.mendeley.com/documents/?uuid=8104cb3a-a127-44f6-ab29-8e36b7908404"]}],"mendeley":{"formattedCitation":"(&lt;i&gt;70&lt;/i&gt;)","manualFormatting":" (72)","plainTextFormattedCitation":"(70)","previouslyFormattedCitation":"(&lt;i&gt;70&lt;/i&gt;)"},"properties":{"noteIndex":0},"schema":"https://github.com/citation-style-language/schema/raw/master/csl-citation.json"}</w:instrText>
      </w:r>
      <w:r>
        <w:rPr>
          <w:rFonts w:ascii="Times New Roman" w:eastAsia="Times New Roman" w:hAnsi="Times New Roman" w:cs="Times New Roman"/>
          <w:color w:val="000000" w:themeColor="text1"/>
          <w:highlight w:val="white"/>
        </w:rPr>
        <w:fldChar w:fldCharType="separate"/>
      </w:r>
      <w:r w:rsidR="00C651C6">
        <w:rPr>
          <w:rFonts w:ascii="Times New Roman" w:eastAsia="Times New Roman" w:hAnsi="Times New Roman" w:cs="Times New Roman"/>
          <w:noProof/>
          <w:color w:val="000000" w:themeColor="text1"/>
          <w:highlight w:val="white"/>
        </w:rPr>
        <w:t xml:space="preserve"> (</w:t>
      </w:r>
      <w:r w:rsidR="0003041C" w:rsidRPr="0003041C">
        <w:rPr>
          <w:rFonts w:ascii="Times New Roman" w:eastAsia="Times New Roman" w:hAnsi="Times New Roman" w:cs="Times New Roman"/>
          <w:i/>
          <w:noProof/>
          <w:color w:val="000000" w:themeColor="text1"/>
          <w:highlight w:val="white"/>
        </w:rPr>
        <w:t>72</w:t>
      </w:r>
      <w:r w:rsidR="0003041C" w:rsidRPr="0003041C">
        <w:rPr>
          <w:rFonts w:ascii="Times New Roman" w:eastAsia="Times New Roman" w:hAnsi="Times New Roman" w:cs="Times New Roman"/>
          <w:noProof/>
          <w:color w:val="000000" w:themeColor="text1"/>
          <w:highlight w:val="white"/>
        </w:rPr>
        <w:t>)</w:t>
      </w:r>
      <w:r>
        <w:rPr>
          <w:rFonts w:ascii="Times New Roman" w:eastAsia="Times New Roman" w:hAnsi="Times New Roman" w:cs="Times New Roman"/>
          <w:color w:val="000000" w:themeColor="text1"/>
          <w:highlight w:val="white"/>
        </w:rPr>
        <w:fldChar w:fldCharType="end"/>
      </w:r>
      <w:r w:rsidRPr="002449FB">
        <w:rPr>
          <w:rFonts w:ascii="Times New Roman" w:eastAsia="Times New Roman" w:hAnsi="Times New Roman" w:cs="Times New Roman"/>
          <w:color w:val="000000" w:themeColor="text1"/>
          <w:highlight w:val="white"/>
        </w:rPr>
        <w:t>. We then plotted the estimated slope for each species grouping by habitat associations derived from previous CalCOFI research</w:t>
      </w:r>
      <w:r w:rsidR="00C651C6">
        <w:rPr>
          <w:rFonts w:ascii="Times New Roman" w:eastAsia="Times New Roman" w:hAnsi="Times New Roman" w:cs="Times New Roman"/>
          <w:color w:val="000000" w:themeColor="text1"/>
          <w:highlight w:val="white"/>
        </w:rPr>
        <w:t xml:space="preserve"> (</w:t>
      </w:r>
      <w:r w:rsidRPr="00DE6458">
        <w:rPr>
          <w:rFonts w:ascii="Times New Roman" w:eastAsia="Times New Roman" w:hAnsi="Times New Roman" w:cs="Times New Roman"/>
          <w:color w:val="000000" w:themeColor="text1"/>
        </w:rPr>
        <w:t>habitat_association_to_check_art.csv</w:t>
      </w:r>
      <w:r>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lastRenderedPageBreak/>
        <w:t>Furthermore, we summed total log</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abundance) per habitat association and fit a Bayesian generalized linear model of log</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total abundance) ~ SST</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˚C).</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In addition, we fit a Bayesian binomial model of Presence ~ SST</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 xml:space="preserve">˚C) for each species across the data set using STAN to explore occurrence relationships with temperature and identify warm and cool water </w:t>
      </w:r>
      <w:r w:rsidR="00C87BAE">
        <w:rPr>
          <w:rFonts w:ascii="Times New Roman" w:eastAsia="Times New Roman" w:hAnsi="Times New Roman" w:cs="Times New Roman"/>
          <w:color w:val="000000" w:themeColor="text1"/>
          <w:highlight w:val="white"/>
        </w:rPr>
        <w:t xml:space="preserve">associated </w:t>
      </w:r>
      <w:r w:rsidRPr="002449FB">
        <w:rPr>
          <w:rFonts w:ascii="Times New Roman" w:eastAsia="Times New Roman" w:hAnsi="Times New Roman" w:cs="Times New Roman"/>
          <w:color w:val="000000" w:themeColor="text1"/>
          <w:highlight w:val="white"/>
        </w:rPr>
        <w:t>taxa. We set a threshold of presence/absence based on the model at abundance &lt; 0.01 equals absent within a site.</w:t>
      </w:r>
    </w:p>
    <w:p w14:paraId="0DD98E81" w14:textId="760241E8" w:rsidR="004E2951" w:rsidRDefault="004E2951" w:rsidP="004E2951">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To explore how fish </w:t>
      </w:r>
      <w:proofErr w:type="gramStart"/>
      <w:r>
        <w:rPr>
          <w:rFonts w:ascii="Times New Roman" w:eastAsia="Times New Roman" w:hAnsi="Times New Roman" w:cs="Times New Roman"/>
          <w:color w:val="000000" w:themeColor="text1"/>
        </w:rPr>
        <w:t>assemblages</w:t>
      </w:r>
      <w:proofErr w:type="gramEnd"/>
      <w:r>
        <w:rPr>
          <w:rFonts w:ascii="Times New Roman" w:eastAsia="Times New Roman" w:hAnsi="Times New Roman" w:cs="Times New Roman"/>
          <w:color w:val="000000" w:themeColor="text1"/>
        </w:rPr>
        <w:t xml:space="preserve"> change over time we plotted a heatmap of observed abundance summed across sites each year. Chronological clustering was conducted across years using Bray Curtis dissimilarities of abundances using a K of 8 using the package </w:t>
      </w:r>
      <w:r>
        <w:rPr>
          <w:rFonts w:ascii="Times New Roman" w:eastAsia="Times New Roman" w:hAnsi="Times New Roman" w:cs="Times New Roman"/>
          <w:i/>
          <w:iCs/>
          <w:color w:val="000000" w:themeColor="text1"/>
        </w:rPr>
        <w:t xml:space="preserve">rioja </w:t>
      </w:r>
      <w:r>
        <w:rPr>
          <w:rFonts w:ascii="Times New Roman" w:eastAsia="Times New Roman" w:hAnsi="Times New Roman" w:cs="Times New Roman"/>
          <w:color w:val="000000" w:themeColor="text1"/>
        </w:rPr>
        <w:t>in R</w:t>
      </w:r>
      <w:r>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{"citationItems":[{"id":"ITEM-1","itemData":{"author":[{"dropping-particle":"","family":"Juggins","given":"S","non-dropping-particle":"","parse-names":false,"suffix":""}],"container-title":"The Comprehensive r Archive Network","id":"ITEM-1","issued":{"date-parts":[["2015"]]},"title":"rioja: Analysis of Quaternary science data, R package version (0.9-9)","type":"article-journal"},"uris":["http://www.mendeley.com/documents/?uuid=f54d8189-0170-44c8-a08f-370c843fa6e8"]}],"mendeley":{"formattedCitation":"(&lt;i&gt;71&lt;/i&gt;)","manualFormatting":" (73)","plainTextFormattedCitation":"(71)","previouslyFormattedCitation":"(&lt;i&gt;71&lt;/i&gt;)"},"properties":{"noteIndex":0},"schema":"https://github.com/citation-style-language/schema/raw/master/csl-citation.json"}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73</w:t>
      </w:r>
      <w:r w:rsidR="0003041C" w:rsidRPr="0003041C">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and a dendrogram of years was constructed using the </w:t>
      </w:r>
      <w:proofErr w:type="spellStart"/>
      <w:r w:rsidRPr="00D64913">
        <w:rPr>
          <w:rFonts w:ascii="Times New Roman" w:eastAsia="Times New Roman" w:hAnsi="Times New Roman" w:cs="Times New Roman"/>
          <w:i/>
          <w:iCs/>
          <w:color w:val="000000" w:themeColor="text1"/>
        </w:rPr>
        <w:t>ggdenro</w:t>
      </w:r>
      <w:proofErr w:type="spellEnd"/>
      <w:r>
        <w:rPr>
          <w:rFonts w:ascii="Times New Roman" w:eastAsia="Times New Roman" w:hAnsi="Times New Roman" w:cs="Times New Roman"/>
          <w:color w:val="000000" w:themeColor="text1"/>
        </w:rPr>
        <w:t xml:space="preserve"> package</w:t>
      </w:r>
      <w:r>
        <w:rPr>
          <w:rFonts w:ascii="Times New Roman" w:eastAsia="Times New Roman" w:hAnsi="Times New Roman" w:cs="Times New Roman"/>
          <w:color w:val="000000" w:themeColor="text1"/>
        </w:rPr>
        <w:fldChar w:fldCharType="begin" w:fldLock="1"/>
      </w:r>
      <w:r w:rsidR="00C87BAE">
        <w:rPr>
          <w:rFonts w:ascii="Times New Roman" w:eastAsia="Times New Roman" w:hAnsi="Times New Roman" w:cs="Times New Roman"/>
          <w:color w:val="000000" w:themeColor="text1"/>
        </w:rPr>
        <w:instrText>ADDIN CSL_CITATION {"citationItems":[{"id":"ITEM-1","itemData":{"author":[{"dropping-particle":"de","family":"Vries","given":"Andrie","non-dropping-particle":"","parse-names":false,"suffix":""},{"dropping-particle":"","family":"Ripley","given":"Brian D.","non-dropping-particle":"","parse-names":false,"suffix":""}],"container-title":"URL: https://github. com/andrie/ggdendro","id":"ITEM-1","issued":{"date-parts":[["2020"]]},"page":"12","title":"Create Dendrograms and Tree Diagrams Using 'ggplot2'","type":"article-journal"},"uris":["http://www.mendeley.com/documents/?uuid=e147d561-53fb-4895-9617-5d97812ff9f5"]}],"mendeley":{"formattedCitation":"(&lt;i&gt;72&lt;/i&gt;)","manualFormatting":" (74)","plainTextFormattedCitation":"(72)","previouslyFormattedCitation":"(&lt;i&gt;72&lt;/i&gt;)"},"properties":{"noteIndex":0},"schema":"https://github.com/citation-style-language/schema/raw/master/csl-citation.json"}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74</w:t>
      </w:r>
      <w:r w:rsidR="0003041C" w:rsidRPr="0003041C">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Similarly, hierarchical clustering was conducted across species using Bray Curtis dissimilarities of abundances using a K of 6. To further explore fish assemblage changes </w:t>
      </w: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w</w:t>
      </w:r>
      <w:r>
        <w:rPr>
          <w:rFonts w:ascii="Times New Roman" w:eastAsia="Times New Roman" w:hAnsi="Times New Roman" w:cs="Times New Roman"/>
          <w:color w:val="000000" w:themeColor="text1"/>
        </w:rPr>
        <w:t>ere c</w:t>
      </w:r>
      <w:r w:rsidRPr="002449FB">
        <w:rPr>
          <w:rFonts w:ascii="Times New Roman" w:eastAsia="Times New Roman" w:hAnsi="Times New Roman" w:cs="Times New Roman"/>
          <w:color w:val="000000" w:themeColor="text1"/>
        </w:rPr>
        <w:t>alculated from estimated abundance</w:t>
      </w:r>
      <w:r w:rsidR="00C87BAE">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of each year </w:t>
      </w:r>
      <w:r>
        <w:rPr>
          <w:rFonts w:ascii="Times New Roman" w:eastAsia="Times New Roman" w:hAnsi="Times New Roman" w:cs="Times New Roman"/>
          <w:color w:val="000000" w:themeColor="text1"/>
        </w:rPr>
        <w:t>summed</w:t>
      </w:r>
      <w:r w:rsidRPr="002449FB">
        <w:rPr>
          <w:rFonts w:ascii="Times New Roman" w:eastAsia="Times New Roman" w:hAnsi="Times New Roman" w:cs="Times New Roman"/>
          <w:color w:val="000000" w:themeColor="text1"/>
        </w:rPr>
        <w:t xml:space="preserve"> across sites</w:t>
      </w:r>
      <w:r>
        <w:rPr>
          <w:rFonts w:ascii="Times New Roman" w:eastAsia="Times New Roman" w:hAnsi="Times New Roman" w:cs="Times New Roman"/>
          <w:color w:val="000000" w:themeColor="text1"/>
        </w:rPr>
        <w:t xml:space="preserve"> as implemented by the </w:t>
      </w:r>
      <w:proofErr w:type="spellStart"/>
      <w:r w:rsidRPr="00D64913">
        <w:rPr>
          <w:rFonts w:ascii="Times New Roman" w:eastAsia="Times New Roman" w:hAnsi="Times New Roman" w:cs="Times New Roman"/>
          <w:i/>
          <w:iCs/>
          <w:color w:val="000000" w:themeColor="text1"/>
        </w:rPr>
        <w:t>metaMDS</w:t>
      </w:r>
      <w:proofErr w:type="spellEnd"/>
      <w:r>
        <w:rPr>
          <w:rFonts w:ascii="Times New Roman" w:eastAsia="Times New Roman" w:hAnsi="Times New Roman" w:cs="Times New Roman"/>
          <w:color w:val="000000" w:themeColor="text1"/>
        </w:rPr>
        <w:t xml:space="preserve"> function from </w:t>
      </w:r>
      <w:r w:rsidRPr="00D64913">
        <w:rPr>
          <w:rFonts w:ascii="Times New Roman" w:eastAsia="Times New Roman" w:hAnsi="Times New Roman" w:cs="Times New Roman"/>
          <w:i/>
          <w:iCs/>
          <w:color w:val="000000" w:themeColor="text1"/>
        </w:rPr>
        <w:t>vegan</w:t>
      </w:r>
      <w:r>
        <w:rPr>
          <w:rFonts w:ascii="Times New Roman" w:eastAsia="Times New Roman" w:hAnsi="Times New Roman" w:cs="Times New Roman"/>
          <w:color w:val="000000" w:themeColor="text1"/>
        </w:rPr>
        <w:t xml:space="preserve"> in R</w:t>
      </w:r>
      <w:r>
        <w:rPr>
          <w:rFonts w:ascii="Times New Roman" w:eastAsia="Times New Roman" w:hAnsi="Times New Roman" w:cs="Times New Roman"/>
          <w:i/>
          <w:iCs/>
          <w:color w:val="000000" w:themeColor="text1"/>
        </w:rPr>
        <w:fldChar w:fldCharType="begin" w:fldLock="1"/>
      </w:r>
      <w:r w:rsidR="00C87BAE">
        <w:rPr>
          <w:rFonts w:ascii="Times New Roman" w:eastAsia="Times New Roman" w:hAnsi="Times New Roman" w:cs="Times New Roman"/>
          <w:i/>
          <w:iCs/>
          <w:color w:val="000000" w:themeColor="text1"/>
        </w:rPr>
        <w:instrText>ADDIN CSL_CITATION {"citationItems":[{"id":"ITEM-1","itemData":{"author":[{"dropping-particle":"","family":"Oksanen","given":"Jari","non-dropping-particle":"","parse-names":false,"suffix":""},{"dropping-particle":"","family":"Blanchet","given":"F. Guillaume","non-dropping-particle":"","parse-names":false,"suffix":""},{"dropping-particle":"","family":"Kindt","given":"Roeland","non-dropping-particle":"","parse-names":false,"suffix":""},{"dropping-particle":"","family":"Legendre","given":"Pierre","non-dropping-particle":"","parse-names":false,"suffix":""},{"dropping-particle":"","family":"Minchin","given":"Peter R.","non-dropping-particle":"","parse-names":false,"suffix":""},{"dropping-particle":"","family":"R.B.","given":"O'Hara","non-dropping-particle":"","parse-names":false,"suffix":""},{"dropping-particle":"","family":"Simpson","given":"Gavin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H","non-dropping-particle":"","parse-names":false,"suffix":""},{"dropping-particle":"","family":"Wagner","given":"Helene","non-dropping-particle":"","parse-names":false,"suffix":""}],"container-title":"R package version 2.3-5","id":"ITEM-1","issued":{"date-parts":[["2016"]]},"number":"R package version 2.5-7","title":"&lt;i&gt;vegan&lt;/i&gt;: Community ecology package","type":"article"},"uris":["http://www.mendeley.com/documents/?uuid=c2a6621b-55b1-4df2-ba22-6816c5528065"]}],"mendeley":{"formattedCitation":"(&lt;i&gt;73&lt;/i&gt;)","manualFormatting":" (75)","plainTextFormattedCitation":"(73)","previouslyFormattedCitation":"(&lt;i&gt;73&lt;/i&gt;)"},"properties":{"noteIndex":0},"schema":"https://github.com/citation-style-language/schema/raw/master/csl-citation.json"}</w:instrText>
      </w:r>
      <w:r>
        <w:rPr>
          <w:rFonts w:ascii="Times New Roman" w:eastAsia="Times New Roman" w:hAnsi="Times New Roman" w:cs="Times New Roman"/>
          <w:i/>
          <w:iCs/>
          <w:color w:val="000000" w:themeColor="text1"/>
        </w:rPr>
        <w:fldChar w:fldCharType="separate"/>
      </w:r>
      <w:r w:rsidR="00C651C6">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75</w:t>
      </w:r>
      <w:r w:rsidR="0003041C" w:rsidRPr="0003041C">
        <w:rPr>
          <w:rFonts w:ascii="Times New Roman" w:eastAsia="Times New Roman" w:hAnsi="Times New Roman" w:cs="Times New Roman"/>
          <w:iCs/>
          <w:noProof/>
          <w:color w:val="000000" w:themeColor="text1"/>
        </w:rPr>
        <w:t>)</w:t>
      </w:r>
      <w:r>
        <w:rPr>
          <w:rFonts w:ascii="Times New Roman" w:eastAsia="Times New Roman" w:hAnsi="Times New Roman" w:cs="Times New Roman"/>
          <w:i/>
          <w:iCs/>
          <w:color w:val="000000" w:themeColor="text1"/>
        </w:rPr>
        <w:fldChar w:fldCharType="end"/>
      </w:r>
      <w:r>
        <w:rPr>
          <w:rFonts w:ascii="Times New Roman" w:eastAsia="Times New Roman" w:hAnsi="Times New Roman" w:cs="Times New Roman"/>
          <w:color w:val="000000" w:themeColor="text1"/>
        </w:rPr>
        <w:t>.</w:t>
      </w:r>
      <w:r w:rsidR="00C87BAE">
        <w:rPr>
          <w:rFonts w:ascii="Times New Roman" w:eastAsia="Times New Roman" w:hAnsi="Times New Roman" w:cs="Times New Roman"/>
          <w:color w:val="000000" w:themeColor="text1"/>
        </w:rPr>
        <w:t xml:space="preserve"> The above analyses were also conducted with site separated as well as each site on </w:t>
      </w:r>
      <w:proofErr w:type="spellStart"/>
      <w:proofErr w:type="gramStart"/>
      <w:r w:rsidR="00C87BAE">
        <w:rPr>
          <w:rFonts w:ascii="Times New Roman" w:eastAsia="Times New Roman" w:hAnsi="Times New Roman" w:cs="Times New Roman"/>
          <w:color w:val="000000" w:themeColor="text1"/>
        </w:rPr>
        <w:t>it’s</w:t>
      </w:r>
      <w:proofErr w:type="spellEnd"/>
      <w:proofErr w:type="gramEnd"/>
      <w:r w:rsidR="00C87BAE">
        <w:rPr>
          <w:rFonts w:ascii="Times New Roman" w:eastAsia="Times New Roman" w:hAnsi="Times New Roman" w:cs="Times New Roman"/>
          <w:color w:val="000000" w:themeColor="text1"/>
        </w:rPr>
        <w:t xml:space="preserve"> own. To investigate the relative effect of year, SST, and site to the explained variance in fish </w:t>
      </w:r>
      <w:proofErr w:type="spellStart"/>
      <w:r w:rsidR="00C87BAE">
        <w:rPr>
          <w:rFonts w:ascii="Times New Roman" w:eastAsia="Times New Roman" w:hAnsi="Times New Roman" w:cs="Times New Roman"/>
          <w:color w:val="000000" w:themeColor="text1"/>
        </w:rPr>
        <w:t>assembalges</w:t>
      </w:r>
      <w:proofErr w:type="spellEnd"/>
      <w:r w:rsidR="00C87BAE">
        <w:rPr>
          <w:rFonts w:ascii="Times New Roman" w:eastAsia="Times New Roman" w:hAnsi="Times New Roman" w:cs="Times New Roman"/>
          <w:color w:val="000000" w:themeColor="text1"/>
        </w:rPr>
        <w:t xml:space="preserve"> across the </w:t>
      </w:r>
      <w:proofErr w:type="spellStart"/>
      <w:r w:rsidR="00C87BAE">
        <w:rPr>
          <w:rFonts w:ascii="Times New Roman" w:eastAsia="Times New Roman" w:hAnsi="Times New Roman" w:cs="Times New Roman"/>
          <w:color w:val="000000" w:themeColor="text1"/>
        </w:rPr>
        <w:t>ata</w:t>
      </w:r>
      <w:proofErr w:type="spellEnd"/>
      <w:r w:rsidR="00C87BAE">
        <w:rPr>
          <w:rFonts w:ascii="Times New Roman" w:eastAsia="Times New Roman" w:hAnsi="Times New Roman" w:cs="Times New Roman"/>
          <w:color w:val="000000" w:themeColor="text1"/>
        </w:rPr>
        <w:t xml:space="preserve"> set, we ran a PERMANOVA on Bray-Curtis dissimilarities using the following model: ~ Year + SST + Site.</w:t>
      </w:r>
    </w:p>
    <w:p w14:paraId="6E3CB27E" w14:textId="422DF7B9" w:rsidR="004E2951" w:rsidRPr="001D6D9C"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highlight w:val="white"/>
        </w:rPr>
        <w:t xml:space="preserve">We visualized anchovy and sardine abundance over time </w:t>
      </w:r>
      <w:r>
        <w:rPr>
          <w:rFonts w:ascii="Times New Roman" w:eastAsia="Times New Roman" w:hAnsi="Times New Roman" w:cs="Times New Roman"/>
          <w:color w:val="000000" w:themeColor="text1"/>
          <w:highlight w:val="white"/>
        </w:rPr>
        <w:t xml:space="preserve">at </w:t>
      </w:r>
      <w:r w:rsidRPr="002449FB">
        <w:rPr>
          <w:rFonts w:ascii="Times New Roman" w:eastAsia="Times New Roman" w:hAnsi="Times New Roman" w:cs="Times New Roman"/>
          <w:color w:val="000000" w:themeColor="text1"/>
          <w:highlight w:val="white"/>
        </w:rPr>
        <w:t>by calculating the median log</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 xml:space="preserve">abundance) of each species per station per year. We then plotted the </w:t>
      </w:r>
      <w:r>
        <w:rPr>
          <w:rFonts w:ascii="Times New Roman" w:eastAsia="Times New Roman" w:hAnsi="Times New Roman" w:cs="Times New Roman"/>
          <w:color w:val="000000" w:themeColor="text1"/>
          <w:highlight w:val="white"/>
        </w:rPr>
        <w:t>log</w:t>
      </w:r>
      <w:r w:rsidR="00C651C6">
        <w:rPr>
          <w:rFonts w:ascii="Times New Roman" w:eastAsia="Times New Roman" w:hAnsi="Times New Roman" w:cs="Times New Roman"/>
          <w:color w:val="000000" w:themeColor="text1"/>
          <w:highlight w:val="white"/>
        </w:rPr>
        <w:t xml:space="preserve"> (</w:t>
      </w:r>
      <w:r>
        <w:rPr>
          <w:rFonts w:ascii="Times New Roman" w:eastAsia="Times New Roman" w:hAnsi="Times New Roman" w:cs="Times New Roman"/>
          <w:color w:val="000000" w:themeColor="text1"/>
          <w:highlight w:val="white"/>
        </w:rPr>
        <w:t>median) model output</w:t>
      </w:r>
      <w:r w:rsidRPr="002449FB">
        <w:rPr>
          <w:rFonts w:ascii="Times New Roman" w:eastAsia="Times New Roman" w:hAnsi="Times New Roman" w:cs="Times New Roman"/>
          <w:color w:val="000000" w:themeColor="text1"/>
          <w:highlight w:val="white"/>
        </w:rPr>
        <w:t xml:space="preserve"> of </w:t>
      </w:r>
      <w:r>
        <w:rPr>
          <w:rFonts w:ascii="Times New Roman" w:eastAsia="Times New Roman" w:hAnsi="Times New Roman" w:cs="Times New Roman"/>
          <w:color w:val="000000" w:themeColor="text1"/>
          <w:highlight w:val="white"/>
        </w:rPr>
        <w:t>each of the</w:t>
      </w:r>
      <w:r w:rsidRPr="002449FB">
        <w:rPr>
          <w:rFonts w:ascii="Times New Roman" w:eastAsia="Times New Roman" w:hAnsi="Times New Roman" w:cs="Times New Roman"/>
          <w:color w:val="000000" w:themeColor="text1"/>
          <w:highlight w:val="white"/>
        </w:rPr>
        <w:t xml:space="preserve"> four sites while error bars represent the </w:t>
      </w:r>
      <w:r>
        <w:rPr>
          <w:rFonts w:ascii="Times New Roman" w:eastAsia="Times New Roman" w:hAnsi="Times New Roman" w:cs="Times New Roman"/>
          <w:color w:val="000000" w:themeColor="text1"/>
          <w:highlight w:val="white"/>
        </w:rPr>
        <w:t xml:space="preserve">95% confidence intervals </w:t>
      </w:r>
      <w:r w:rsidRPr="002449FB">
        <w:rPr>
          <w:rFonts w:ascii="Times New Roman" w:eastAsia="Times New Roman" w:hAnsi="Times New Roman" w:cs="Times New Roman"/>
          <w:color w:val="000000" w:themeColor="text1"/>
          <w:highlight w:val="white"/>
        </w:rPr>
        <w:t>observed for a given species at a given site in that year.</w:t>
      </w:r>
    </w:p>
    <w:p w14:paraId="29987E7E" w14:textId="3FA7146B" w:rsidR="004E2951" w:rsidRDefault="004E2951" w:rsidP="004E2951">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themeColor="text1"/>
        </w:rPr>
        <w:t>To explore co-occurrence patterns across species, we</w:t>
      </w:r>
      <w:r>
        <w:rPr>
          <w:rFonts w:ascii="Times New Roman" w:eastAsia="Times New Roman" w:hAnsi="Times New Roman" w:cs="Times New Roman"/>
          <w:color w:val="000000"/>
        </w:rPr>
        <w:t xml:space="preserve"> fit a generalized linear latent variable model</w:t>
      </w:r>
      <w:r w:rsidR="00C651C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GLLVM)</w:t>
      </w:r>
      <w:r w:rsidR="00C651C6">
        <w:rPr>
          <w:rFonts w:ascii="Times New Roman" w:eastAsia="Times New Roman" w:hAnsi="Times New Roman" w:cs="Times New Roman"/>
          <w:color w:val="000000"/>
        </w:rPr>
        <w:t xml:space="preserve"> following the methods of </w:t>
      </w:r>
      <w:proofErr w:type="spellStart"/>
      <w:r w:rsidR="00C651C6">
        <w:rPr>
          <w:rFonts w:ascii="Times New Roman" w:eastAsia="Times New Roman" w:hAnsi="Times New Roman" w:cs="Times New Roman"/>
          <w:color w:val="000000"/>
        </w:rPr>
        <w:t>Niku</w:t>
      </w:r>
      <w:proofErr w:type="spellEnd"/>
      <w:r w:rsidR="00C651C6">
        <w:rPr>
          <w:rFonts w:ascii="Times New Roman" w:eastAsia="Times New Roman" w:hAnsi="Times New Roman" w:cs="Times New Roman"/>
          <w:color w:val="000000"/>
        </w:rPr>
        <w:t xml:space="preserve"> et al. </w:t>
      </w:r>
      <w:r w:rsidR="006141BD">
        <w:rPr>
          <w:rFonts w:ascii="Times New Roman" w:eastAsia="Times New Roman" w:hAnsi="Times New Roman" w:cs="Times New Roman"/>
          <w:color w:val="000000"/>
        </w:rPr>
        <w:fldChar w:fldCharType="begin" w:fldLock="1"/>
      </w:r>
      <w:r w:rsidR="00C87BAE">
        <w:rPr>
          <w:rFonts w:ascii="Times New Roman" w:eastAsia="Times New Roman" w:hAnsi="Times New Roman" w:cs="Times New Roman"/>
          <w:color w:val="000000"/>
        </w:rPr>
        <w:instrText>ADDIN CSL_CITATION {"citationItems":[{"id":"ITEM-1","itemData":{"DOI":"10.1111/2041-210X.13303","ISSN":"2041210X","abstract":"There has been rapid development in tools for multivariate analysis based on fully specified statistical models or ‘joint models’. One approach attracting a lot of attention is generalized linear latent variable models (GLLVMs). However, software for fitting these models is typically slow and not practical for large datasets. The r package gllvm offers relatively fast methods to fit GLLVMs via maximum likelihood, along with tools for model checking, visualization and inference. The main advantage of the package over other implementations is speed, for example, being two orders of magnitude faster, and capable of handling thousands of response variables. These advances come from using variational approximations to simplify the likelihood expression to be maximized, automatic differentiation software for model-fitting (via the TMB package) and careful choice of initial values for parameters. Examples are used to illustrate the main features and functionality of the package, such as constrained or unconstrained ordination, including functional traits in ‘fourth corner’ models, and (if the number of environmental coefficients is not large) make inferences about environmental associations.","author":[{"dropping-particle":"","family":"Niku","given":"Jenni","non-dropping-particle":"","parse-names":false,"suffix":""},{"dropping-particle":"","family":"Hui","given":"Francis K.C.","non-dropping-particle":"","parse-names":false,"suffix":""},{"dropping-particle":"","family":"Taskinen","given":"Sara","non-dropping-particle":"","parse-names":false,"suffix":""},{"dropping-particle":"","family":"Warton","given":"David I.","non-dropping-particle":"","parse-names":false,"suffix":""}],"container-title":"Methods in Ecology and Evolution","id":"ITEM-1","issue":"12","issued":{"date-parts":[["2019"]]},"page":"2173-2182","publisher":"Wiley Online Library","title":"gllvm: Fast analysis of multivariate abundance data with generalized linear latent variable models in r","type":"article-journal","volume":"10"},"uris":["http://www.mendeley.com/documents/?uuid=749dc364-41c7-4764-af87-0d97cc6e997f"]}],"mendeley":{"formattedCitation":"(&lt;i&gt;74&lt;/i&gt;)","plainTextFormattedCitation":"(74)","previouslyFormattedCitation":"(&lt;i&gt;74&lt;/i&gt;)"},"properties":{"noteIndex":0},"schema":"https://github.com/citation-style-language/schema/raw/master/csl-citation.json"}</w:instrText>
      </w:r>
      <w:r w:rsidR="006141BD">
        <w:rPr>
          <w:rFonts w:ascii="Times New Roman" w:eastAsia="Times New Roman" w:hAnsi="Times New Roman" w:cs="Times New Roman"/>
          <w:color w:val="000000"/>
        </w:rPr>
        <w:fldChar w:fldCharType="separate"/>
      </w:r>
      <w:r w:rsidR="00C87BAE" w:rsidRPr="00C87BAE">
        <w:rPr>
          <w:rFonts w:ascii="Times New Roman" w:eastAsia="Times New Roman" w:hAnsi="Times New Roman" w:cs="Times New Roman"/>
          <w:noProof/>
          <w:color w:val="000000"/>
        </w:rPr>
        <w:t>(</w:t>
      </w:r>
      <w:r w:rsidR="00C87BAE" w:rsidRPr="00C87BAE">
        <w:rPr>
          <w:rFonts w:ascii="Times New Roman" w:eastAsia="Times New Roman" w:hAnsi="Times New Roman" w:cs="Times New Roman"/>
          <w:i/>
          <w:noProof/>
          <w:color w:val="000000"/>
        </w:rPr>
        <w:t>74</w:t>
      </w:r>
      <w:r w:rsidR="00C87BAE" w:rsidRPr="00C87BAE">
        <w:rPr>
          <w:rFonts w:ascii="Times New Roman" w:eastAsia="Times New Roman" w:hAnsi="Times New Roman" w:cs="Times New Roman"/>
          <w:noProof/>
          <w:color w:val="000000"/>
        </w:rPr>
        <w:t>)</w:t>
      </w:r>
      <w:r w:rsidR="006141BD">
        <w:rPr>
          <w:rFonts w:ascii="Times New Roman" w:eastAsia="Times New Roman" w:hAnsi="Times New Roman" w:cs="Times New Roman"/>
          <w:color w:val="000000"/>
        </w:rPr>
        <w:fldChar w:fldCharType="end"/>
      </w:r>
      <w:r w:rsidR="00C651C6">
        <w:rPr>
          <w:rFonts w:ascii="Times New Roman" w:eastAsia="Times New Roman" w:hAnsi="Times New Roman" w:cs="Times New Roman"/>
          <w:color w:val="000000"/>
        </w:rPr>
        <w:t xml:space="preserve">, specifically conducting </w:t>
      </w:r>
      <w:r w:rsidR="00C651C6">
        <w:rPr>
          <w:rFonts w:ascii="Times New Roman" w:eastAsia="Times New Roman" w:hAnsi="Times New Roman" w:cs="Times New Roman"/>
          <w:color w:val="000000"/>
        </w:rPr>
        <w:lastRenderedPageBreak/>
        <w:t>model fitting to determine the best distribution fit as well as number of latent variables to use. The highest performing GLLVM</w:t>
      </w:r>
      <w:r>
        <w:rPr>
          <w:rFonts w:ascii="Times New Roman" w:eastAsia="Times New Roman" w:hAnsi="Times New Roman" w:cs="Times New Roman"/>
          <w:color w:val="000000"/>
        </w:rPr>
        <w:t xml:space="preserve"> </w:t>
      </w:r>
      <w:r w:rsidR="00C651C6">
        <w:rPr>
          <w:rFonts w:ascii="Times New Roman" w:eastAsia="Times New Roman" w:hAnsi="Times New Roman" w:cs="Times New Roman"/>
          <w:color w:val="000000"/>
        </w:rPr>
        <w:t xml:space="preserve">employed </w:t>
      </w:r>
      <w:r>
        <w:rPr>
          <w:rFonts w:ascii="Times New Roman" w:eastAsia="Times New Roman" w:hAnsi="Times New Roman" w:cs="Times New Roman"/>
          <w:color w:val="000000"/>
        </w:rPr>
        <w:t>3 latent variables</w:t>
      </w:r>
      <w:r w:rsidR="00C651C6">
        <w:rPr>
          <w:rFonts w:ascii="Times New Roman" w:eastAsia="Times New Roman" w:hAnsi="Times New Roman" w:cs="Times New Roman"/>
          <w:color w:val="000000"/>
        </w:rPr>
        <w:t xml:space="preserve"> and applied a </w:t>
      </w:r>
      <w:r>
        <w:rPr>
          <w:rFonts w:ascii="Times New Roman" w:eastAsia="Times New Roman" w:hAnsi="Times New Roman" w:cs="Times New Roman"/>
          <w:color w:val="000000"/>
        </w:rPr>
        <w:t xml:space="preserve">negative binomial distribution </w:t>
      </w:r>
      <w:r w:rsidRPr="000E54C5">
        <w:rPr>
          <w:rFonts w:ascii="Times New Roman" w:eastAsia="Times New Roman" w:hAnsi="Times New Roman" w:cs="Times New Roman"/>
          <w:color w:val="000000"/>
        </w:rPr>
        <w:t>with variational approximation</w:t>
      </w:r>
      <w:r>
        <w:rPr>
          <w:rFonts w:ascii="Times New Roman" w:eastAsia="Times New Roman" w:hAnsi="Times New Roman" w:cs="Times New Roman"/>
          <w:color w:val="000000"/>
        </w:rPr>
        <w:t xml:space="preserve"> </w:t>
      </w:r>
      <w:r w:rsidR="00C651C6">
        <w:rPr>
          <w:rFonts w:ascii="Times New Roman" w:eastAsia="Times New Roman" w:hAnsi="Times New Roman" w:cs="Times New Roman"/>
          <w:color w:val="000000"/>
        </w:rPr>
        <w:t xml:space="preserve">on the joint model predicted larvae count </w:t>
      </w:r>
      <w:proofErr w:type="gramStart"/>
      <w:r w:rsidR="00C651C6">
        <w:rPr>
          <w:rFonts w:ascii="Times New Roman" w:eastAsia="Times New Roman" w:hAnsi="Times New Roman" w:cs="Times New Roman"/>
          <w:color w:val="000000"/>
        </w:rPr>
        <w:t xml:space="preserve">data </w:t>
      </w:r>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 xml:space="preserve"> We then plotted the </w:t>
      </w:r>
      <w:r w:rsidRPr="000E54C5">
        <w:rPr>
          <w:rFonts w:ascii="Times New Roman" w:eastAsia="Times New Roman" w:hAnsi="Times New Roman" w:cs="Times New Roman"/>
          <w:color w:val="000000"/>
        </w:rPr>
        <w:t>correlation matrix of the linear predictor</w:t>
      </w:r>
      <w:r>
        <w:rPr>
          <w:rFonts w:ascii="Times New Roman" w:eastAsia="Times New Roman" w:hAnsi="Times New Roman" w:cs="Times New Roman"/>
          <w:color w:val="000000"/>
        </w:rPr>
        <w:t>s</w:t>
      </w:r>
      <w:r w:rsidRPr="000E54C5">
        <w:rPr>
          <w:rFonts w:ascii="Times New Roman" w:eastAsia="Times New Roman" w:hAnsi="Times New Roman" w:cs="Times New Roman"/>
          <w:color w:val="000000"/>
        </w:rPr>
        <w:t xml:space="preserve"> across species</w:t>
      </w:r>
      <w:r>
        <w:rPr>
          <w:rFonts w:ascii="Times New Roman" w:eastAsia="Times New Roman" w:hAnsi="Times New Roman" w:cs="Times New Roman"/>
          <w:color w:val="000000"/>
        </w:rPr>
        <w:t xml:space="preserve"> with and without incorporating SST in the GLLVM to identify co-occurring species and the effect of SST on co-occurrence patterns.</w:t>
      </w:r>
    </w:p>
    <w:p w14:paraId="5A395ED8" w14:textId="6E279633" w:rsidR="004E2951"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highlight w:val="white"/>
        </w:rPr>
        <w:t xml:space="preserve">To compare the effect of the marine </w:t>
      </w:r>
      <w:r w:rsidR="00C651C6">
        <w:rPr>
          <w:rFonts w:ascii="Times New Roman" w:eastAsia="Times New Roman" w:hAnsi="Times New Roman" w:cs="Times New Roman"/>
          <w:color w:val="000000" w:themeColor="text1"/>
          <w:highlight w:val="white"/>
        </w:rPr>
        <w:t>heatwave (</w:t>
      </w:r>
      <w:r w:rsidRPr="002449FB">
        <w:rPr>
          <w:rFonts w:ascii="Times New Roman" w:eastAsia="Times New Roman" w:hAnsi="Times New Roman" w:cs="Times New Roman"/>
          <w:color w:val="000000" w:themeColor="text1"/>
          <w:highlight w:val="white"/>
        </w:rPr>
        <w:t>MHW) we compared estimated species abundances before</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1996-2013) to during and after</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2014-2019) the MHW event</w:t>
      </w:r>
      <w:r>
        <w:rPr>
          <w:rFonts w:ascii="Times New Roman" w:eastAsia="Times New Roman" w:hAnsi="Times New Roman" w:cs="Times New Roman"/>
          <w:color w:val="000000" w:themeColor="text1"/>
          <w:highlight w:val="white"/>
        </w:rPr>
        <w:t xml:space="preserve"> at each site respectively</w:t>
      </w:r>
      <w:r w:rsidRPr="002449FB">
        <w:rPr>
          <w:rFonts w:ascii="Times New Roman" w:eastAsia="Times New Roman" w:hAnsi="Times New Roman" w:cs="Times New Roman"/>
          <w:color w:val="000000" w:themeColor="text1"/>
          <w:highlight w:val="white"/>
        </w:rPr>
        <w:t xml:space="preserve">. We first calculated the mean abundance for each species </w:t>
      </w:r>
      <w:r>
        <w:rPr>
          <w:rFonts w:ascii="Times New Roman" w:eastAsia="Times New Roman" w:hAnsi="Times New Roman" w:cs="Times New Roman"/>
          <w:color w:val="000000" w:themeColor="text1"/>
          <w:highlight w:val="white"/>
        </w:rPr>
        <w:t>at each</w:t>
      </w:r>
      <w:r w:rsidRPr="002449FB">
        <w:rPr>
          <w:rFonts w:ascii="Times New Roman" w:eastAsia="Times New Roman" w:hAnsi="Times New Roman" w:cs="Times New Roman"/>
          <w:color w:val="000000" w:themeColor="text1"/>
          <w:highlight w:val="white"/>
        </w:rPr>
        <w:t xml:space="preserve"> site for each model run. We then subtracted the means for each model run to get a change in MHW abundance per species </w:t>
      </w:r>
      <w:r>
        <w:rPr>
          <w:rFonts w:ascii="Times New Roman" w:eastAsia="Times New Roman" w:hAnsi="Times New Roman" w:cs="Times New Roman"/>
          <w:color w:val="000000" w:themeColor="text1"/>
          <w:highlight w:val="white"/>
        </w:rPr>
        <w:t xml:space="preserve">per site </w:t>
      </w:r>
      <w:r w:rsidRPr="002449FB">
        <w:rPr>
          <w:rFonts w:ascii="Times New Roman" w:eastAsia="Times New Roman" w:hAnsi="Times New Roman" w:cs="Times New Roman"/>
          <w:color w:val="000000" w:themeColor="text1"/>
          <w:highlight w:val="white"/>
        </w:rPr>
        <w:t>per model run. We then calculated a 95% CI interval of change in MHW abundance per species to identify which species were significantly different before vs. during and after the MHW</w:t>
      </w:r>
      <w:r>
        <w:rPr>
          <w:rFonts w:ascii="Times New Roman" w:eastAsia="Times New Roman" w:hAnsi="Times New Roman" w:cs="Times New Roman"/>
          <w:color w:val="000000" w:themeColor="text1"/>
          <w:highlight w:val="white"/>
        </w:rPr>
        <w:t xml:space="preserve"> at each site</w:t>
      </w:r>
      <w:r w:rsidRPr="002449FB">
        <w:rPr>
          <w:rFonts w:ascii="Times New Roman" w:eastAsia="Times New Roman" w:hAnsi="Times New Roman" w:cs="Times New Roman"/>
          <w:color w:val="000000" w:themeColor="text1"/>
          <w:highlight w:val="white"/>
        </w:rPr>
        <w:t xml:space="preserve">. </w:t>
      </w:r>
    </w:p>
    <w:p w14:paraId="65F871B6" w14:textId="7AD11A59" w:rsidR="004E2951" w:rsidRPr="002449FB" w:rsidRDefault="004E2951" w:rsidP="004E2951">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All data and code to conduct analyses and generate all figures are available on GitHub</w:t>
      </w:r>
      <w:r w:rsidR="00C651C6">
        <w:rPr>
          <w:rFonts w:ascii="Times New Roman" w:eastAsia="Times New Roman" w:hAnsi="Times New Roman" w:cs="Times New Roman"/>
          <w:color w:val="000000" w:themeColor="text1"/>
        </w:rPr>
        <w:t xml:space="preserve"> (</w:t>
      </w:r>
      <w:r w:rsidRPr="00D4433E">
        <w:rPr>
          <w:rFonts w:ascii="Times New Roman" w:eastAsia="Times New Roman" w:hAnsi="Times New Roman" w:cs="Times New Roman"/>
          <w:color w:val="000000" w:themeColor="text1"/>
        </w:rPr>
        <w:t>https://github.com/zjgold/CalCOFI_eDNA</w:t>
      </w:r>
      <w:r>
        <w:rPr>
          <w:rFonts w:ascii="Times New Roman" w:eastAsia="Times New Roman" w:hAnsi="Times New Roman" w:cs="Times New Roman"/>
          <w:color w:val="000000" w:themeColor="text1"/>
        </w:rPr>
        <w:t>) and associated Google Drive link</w:t>
      </w:r>
      <w:r w:rsidR="00C651C6">
        <w:rPr>
          <w:rFonts w:ascii="Times New Roman" w:eastAsia="Times New Roman" w:hAnsi="Times New Roman" w:cs="Times New Roman"/>
          <w:color w:val="000000" w:themeColor="text1"/>
        </w:rPr>
        <w:t xml:space="preserve"> (</w:t>
      </w:r>
      <w:r w:rsidRPr="00AB6562">
        <w:rPr>
          <w:rFonts w:ascii="Times New Roman" w:eastAsia="Times New Roman" w:hAnsi="Times New Roman" w:cs="Times New Roman"/>
          <w:color w:val="000000" w:themeColor="text1"/>
        </w:rPr>
        <w:t>https://drive.google.com/drive/folders/12cU9mY_CWoro-x6Hgh_pgv_66zZEzm1h?usp=sharing</w:t>
      </w:r>
      <w:r>
        <w:rPr>
          <w:rFonts w:ascii="Times New Roman" w:eastAsia="Times New Roman" w:hAnsi="Times New Roman" w:cs="Times New Roman"/>
          <w:color w:val="000000" w:themeColor="text1"/>
        </w:rPr>
        <w:t xml:space="preserve">). </w:t>
      </w:r>
    </w:p>
    <w:p w14:paraId="072F4CE1" w14:textId="77777777" w:rsidR="004E2951" w:rsidRDefault="004E2951" w:rsidP="004E2951">
      <w:pPr>
        <w:spacing w:line="480" w:lineRule="auto"/>
        <w:rPr>
          <w:rFonts w:ascii="Times New Roman" w:eastAsia="Times New Roman" w:hAnsi="Times New Roman" w:cs="Times New Roman"/>
          <w:color w:val="000000" w:themeColor="text1"/>
        </w:rPr>
      </w:pPr>
    </w:p>
    <w:p w14:paraId="3CA50D95" w14:textId="77777777" w:rsidR="004E2951" w:rsidRPr="00954C35" w:rsidRDefault="004E2951" w:rsidP="004E2951">
      <w:pPr>
        <w:spacing w:line="480" w:lineRule="auto"/>
        <w:rPr>
          <w:rFonts w:ascii="Times New Roman" w:eastAsia="Times New Roman" w:hAnsi="Times New Roman" w:cs="Times New Roman"/>
          <w:b/>
          <w:bCs/>
          <w:color w:val="000000" w:themeColor="text1"/>
          <w:sz w:val="28"/>
          <w:szCs w:val="28"/>
        </w:rPr>
      </w:pPr>
      <w:r w:rsidRPr="009E2DF8">
        <w:rPr>
          <w:rFonts w:ascii="Times New Roman" w:eastAsia="Times New Roman" w:hAnsi="Times New Roman" w:cs="Times New Roman"/>
          <w:b/>
          <w:bCs/>
          <w:color w:val="000000" w:themeColor="text1"/>
          <w:sz w:val="28"/>
          <w:szCs w:val="28"/>
        </w:rPr>
        <w:t>Results</w:t>
      </w:r>
    </w:p>
    <w:p w14:paraId="2BD1554D" w14:textId="77777777" w:rsidR="00C4778A" w:rsidRPr="002449FB" w:rsidRDefault="00C4778A" w:rsidP="00C4778A">
      <w:pPr>
        <w:spacing w:line="480" w:lineRule="auto"/>
        <w:rPr>
          <w:rFonts w:ascii="Times New Roman" w:eastAsia="Times New Roman" w:hAnsi="Times New Roman" w:cs="Times New Roman"/>
          <w:i/>
          <w:color w:val="000000" w:themeColor="text1"/>
        </w:rPr>
      </w:pPr>
      <w:r>
        <w:rPr>
          <w:rFonts w:ascii="Times New Roman" w:eastAsia="Times New Roman" w:hAnsi="Times New Roman" w:cs="Times New Roman"/>
          <w:i/>
          <w:color w:val="000000" w:themeColor="text1"/>
        </w:rPr>
        <w:t>Fish Assemblage Structure</w:t>
      </w:r>
    </w:p>
    <w:p w14:paraId="18C243EA" w14:textId="2D0238B0" w:rsidR="00C4778A" w:rsidRDefault="00C4778A" w:rsidP="00C4778A">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w:t>
      </w:r>
      <w:r w:rsidRPr="002449FB">
        <w:rPr>
          <w:rFonts w:ascii="Times New Roman" w:eastAsia="Times New Roman" w:hAnsi="Times New Roman" w:cs="Times New Roman"/>
          <w:color w:val="000000" w:themeColor="text1"/>
        </w:rPr>
        <w:t xml:space="preserve">e observed substantial changes in fish assemblage structure </w:t>
      </w:r>
      <w:r>
        <w:rPr>
          <w:rFonts w:ascii="Times New Roman" w:eastAsia="Times New Roman" w:hAnsi="Times New Roman" w:cs="Times New Roman"/>
          <w:color w:val="000000" w:themeColor="text1"/>
        </w:rPr>
        <w:t xml:space="preserve">across sites, </w:t>
      </w:r>
      <w:r w:rsidRPr="002449FB">
        <w:rPr>
          <w:rFonts w:ascii="Times New Roman" w:eastAsia="Times New Roman" w:hAnsi="Times New Roman" w:cs="Times New Roman"/>
          <w:color w:val="000000" w:themeColor="text1"/>
        </w:rPr>
        <w:t>time</w:t>
      </w:r>
      <w:r>
        <w:rPr>
          <w:rFonts w:ascii="Times New Roman" w:eastAsia="Times New Roman" w:hAnsi="Times New Roman" w:cs="Times New Roman"/>
          <w:color w:val="000000" w:themeColor="text1"/>
        </w:rPr>
        <w:t>, and temperature sampled</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NMDS stress =0.03)</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Figure S</w:t>
      </w:r>
      <w:r>
        <w:rPr>
          <w:rFonts w:ascii="Times New Roman" w:eastAsia="Times New Roman" w:hAnsi="Times New Roman" w:cs="Times New Roman"/>
          <w:color w:val="000000" w:themeColor="text1"/>
        </w:rPr>
        <w:t>11</w:t>
      </w:r>
      <w:r w:rsidRPr="002449FB">
        <w:rPr>
          <w:rFonts w:ascii="Times New Roman" w:eastAsia="Times New Roman" w:hAnsi="Times New Roman" w:cs="Times New Roman"/>
          <w:color w:val="000000" w:themeColor="text1"/>
        </w:rPr>
        <w:t>-</w:t>
      </w:r>
      <w:r w:rsidR="006A395E">
        <w:rPr>
          <w:rFonts w:ascii="Times New Roman" w:eastAsia="Times New Roman" w:hAnsi="Times New Roman" w:cs="Times New Roman"/>
          <w:color w:val="000000" w:themeColor="text1"/>
        </w:rPr>
        <w:t>26</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Site explained the greatest observed variance</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12%) which is unsurprising given the </w:t>
      </w:r>
      <w:r w:rsidR="00C87BAE">
        <w:rPr>
          <w:rFonts w:ascii="Times New Roman" w:eastAsia="Times New Roman" w:hAnsi="Times New Roman" w:cs="Times New Roman"/>
          <w:color w:val="000000" w:themeColor="text1"/>
        </w:rPr>
        <w:t>intentionally chosen distinct</w:t>
      </w:r>
      <w:r>
        <w:rPr>
          <w:rFonts w:ascii="Times New Roman" w:eastAsia="Times New Roman" w:hAnsi="Times New Roman" w:cs="Times New Roman"/>
          <w:color w:val="000000" w:themeColor="text1"/>
        </w:rPr>
        <w:t xml:space="preserve"> biogeographic characteristics of each site</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PERMANOVA p &lt;0.05).</w:t>
      </w:r>
      <w:r w:rsidR="001E1E01">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However, despite the &gt; 370km distance between sites, we </w:t>
      </w:r>
      <w:r>
        <w:rPr>
          <w:rFonts w:ascii="Times New Roman" w:eastAsia="Times New Roman" w:hAnsi="Times New Roman" w:cs="Times New Roman"/>
          <w:color w:val="000000" w:themeColor="text1"/>
        </w:rPr>
        <w:lastRenderedPageBreak/>
        <w:t>captured significant synchronous changes in fish assemblage dynamics in response to year</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2.4%) and</w:t>
      </w:r>
      <w:r w:rsidR="001E1E01">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temperature</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4.6%)</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PERMANOVA p &lt;0.05). In particular, we observed strong clustering of the post MHW period from 2017-2019, the 2005 El Niño and the 1998 El Niño along with southern mesopelagic species. Both 2014 and 2016 were distinct from other years and associated with a suite of mesopelagic species, although the MHW itself was not strongly clustered largely due to the differential onset and characterization of the warming event within the region</w:t>
      </w:r>
      <w:r>
        <w:rPr>
          <w:rFonts w:ascii="Times New Roman" w:eastAsia="Times New Roman" w:hAnsi="Times New Roman" w:cs="Times New Roman"/>
          <w:color w:val="000000" w:themeColor="text1"/>
        </w:rPr>
        <w:fldChar w:fldCharType="begin" w:fldLock="1"/>
      </w:r>
      <w:r w:rsidR="006141BD">
        <w:rPr>
          <w:rFonts w:ascii="Times New Roman" w:eastAsia="Times New Roman" w:hAnsi="Times New Roman" w:cs="Times New Roman"/>
          <w:color w:val="000000" w:themeColor="text1"/>
        </w:rPr>
        <w:instrText>ADDIN CSL_CITATION {"citationItems":[{"id":"ITEM-1","itemData":{"DOI":"10.1111/gcb.15415","ISSN":"13652486","PMID":"33107157","abstract":"The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Biology","id":"ITEM-1","issue":"3","issued":{"date-parts":[["2021"]]},"page":"506-520","publisher":"Wiley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ecosystems","type":"article-journal","volume":"27"},"uris":["http://www.mendeley.com/documents/?uuid=3e0d9637-ad6c-4509-b96b-f36f7612f79d"]}],"mendeley":{"formattedCitation":"(&lt;i&gt;5&lt;/i&gt;)","manualFormatting":" (5)","plainTextFormattedCitation":"(5)","previouslyFormattedCitation":"(&lt;i&gt;5&lt;/i&gt;)"},"properties":{"noteIndex":0},"schema":"https://github.com/citation-style-language/schema/raw/master/csl-citation.json"}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5</w:t>
      </w:r>
      <w:r w:rsidR="0003041C" w:rsidRPr="0003041C">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t>
      </w:r>
    </w:p>
    <w:p w14:paraId="1310EB33" w14:textId="05DE9D25" w:rsidR="00C651C6" w:rsidRDefault="00C4778A" w:rsidP="00C651C6">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iCs/>
          <w:color w:val="000000" w:themeColor="text1"/>
        </w:rPr>
        <w:t xml:space="preserve">We also </w:t>
      </w:r>
      <w:r>
        <w:rPr>
          <w:rFonts w:ascii="Times New Roman" w:eastAsia="Times New Roman" w:hAnsi="Times New Roman" w:cs="Times New Roman"/>
          <w:color w:val="000000"/>
        </w:rPr>
        <w:t>found strong positive and negative co-occurrence patterns through GLLVM</w:t>
      </w:r>
      <w:r w:rsidR="00C651C6">
        <w:rPr>
          <w:rFonts w:ascii="Times New Roman" w:eastAsia="Times New Roman" w:hAnsi="Times New Roman" w:cs="Times New Roman"/>
          <w:color w:val="000000"/>
        </w:rPr>
        <w:t xml:space="preserve"> analyses</w:t>
      </w:r>
      <w:r>
        <w:rPr>
          <w:rFonts w:ascii="Times New Roman" w:eastAsia="Times New Roman" w:hAnsi="Times New Roman" w:cs="Times New Roman"/>
          <w:color w:val="000000"/>
        </w:rPr>
        <w:t xml:space="preserve"> across species when controlling for temperature</w:t>
      </w:r>
      <w:r w:rsidR="00C651C6">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00C651C6">
        <w:rPr>
          <w:rFonts w:ascii="Times New Roman" w:eastAsia="Times New Roman" w:hAnsi="Times New Roman" w:cs="Times New Roman"/>
          <w:color w:val="000000"/>
        </w:rPr>
        <w:t>Specifically, we observed strong</w:t>
      </w:r>
      <w:r>
        <w:rPr>
          <w:rFonts w:ascii="Times New Roman" w:eastAsia="Times New Roman" w:hAnsi="Times New Roman" w:cs="Times New Roman"/>
          <w:color w:val="000000"/>
        </w:rPr>
        <w:t xml:space="preserve"> negative associations </w:t>
      </w:r>
      <w:r w:rsidR="00C651C6">
        <w:rPr>
          <w:rFonts w:ascii="Times New Roman" w:eastAsia="Times New Roman" w:hAnsi="Times New Roman" w:cs="Times New Roman"/>
          <w:color w:val="000000"/>
        </w:rPr>
        <w:t>between</w:t>
      </w:r>
      <w:r>
        <w:rPr>
          <w:rFonts w:ascii="Times New Roman" w:eastAsia="Times New Roman" w:hAnsi="Times New Roman" w:cs="Times New Roman"/>
          <w:color w:val="000000"/>
        </w:rPr>
        <w:t xml:space="preserve"> fisheries targets like benthic fisheries targets</w:t>
      </w:r>
      <w:r w:rsidR="00C651C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e.g. </w:t>
      </w:r>
      <w:proofErr w:type="spellStart"/>
      <w:r>
        <w:rPr>
          <w:rFonts w:ascii="Times New Roman" w:eastAsia="Times New Roman" w:hAnsi="Times New Roman" w:cs="Times New Roman"/>
          <w:i/>
          <w:iCs/>
          <w:color w:val="000000"/>
        </w:rPr>
        <w:t>Citharichtys</w:t>
      </w:r>
      <w:proofErr w:type="spellEnd"/>
      <w:r>
        <w:rPr>
          <w:rFonts w:ascii="Times New Roman" w:eastAsia="Times New Roman" w:hAnsi="Times New Roman" w:cs="Times New Roman"/>
          <w:i/>
          <w:iCs/>
          <w:color w:val="000000"/>
        </w:rPr>
        <w:t xml:space="preserve"> </w:t>
      </w:r>
      <w:r>
        <w:rPr>
          <w:rFonts w:ascii="Times New Roman" w:eastAsia="Times New Roman" w:hAnsi="Times New Roman" w:cs="Times New Roman"/>
          <w:color w:val="000000"/>
        </w:rPr>
        <w:t>sp. sanddabs) and mesopelagic fishes</w:t>
      </w:r>
      <w:r w:rsidR="00C651C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S</w:t>
      </w:r>
      <w:r w:rsidR="006A395E">
        <w:rPr>
          <w:rFonts w:ascii="Times New Roman" w:eastAsia="Times New Roman" w:hAnsi="Times New Roman" w:cs="Times New Roman"/>
          <w:color w:val="000000"/>
        </w:rPr>
        <w:t>27</w:t>
      </w:r>
      <w:r>
        <w:rPr>
          <w:rFonts w:ascii="Times New Roman" w:eastAsia="Times New Roman" w:hAnsi="Times New Roman" w:cs="Times New Roman"/>
          <w:color w:val="000000"/>
        </w:rPr>
        <w:t xml:space="preserve">). </w:t>
      </w:r>
      <w:r w:rsidR="00C651C6">
        <w:rPr>
          <w:rFonts w:ascii="Times New Roman" w:eastAsia="Times New Roman" w:hAnsi="Times New Roman" w:cs="Times New Roman"/>
          <w:color w:val="000000"/>
        </w:rPr>
        <w:t xml:space="preserve">These results suggest that when controlling for temperature, we observe strong benthic versus pelagic tradeoffs as observed </w:t>
      </w:r>
      <w:proofErr w:type="gramStart"/>
      <w:r w:rsidR="00C651C6">
        <w:rPr>
          <w:rFonts w:ascii="Times New Roman" w:eastAsia="Times New Roman" w:hAnsi="Times New Roman" w:cs="Times New Roman"/>
          <w:color w:val="000000"/>
        </w:rPr>
        <w:t>previously .</w:t>
      </w:r>
      <w:proofErr w:type="gramEnd"/>
      <w:r w:rsidR="00C651C6">
        <w:rPr>
          <w:rFonts w:ascii="Times New Roman" w:eastAsia="Times New Roman" w:hAnsi="Times New Roman" w:cs="Times New Roman"/>
          <w:color w:val="000000"/>
        </w:rPr>
        <w:t xml:space="preserve"> </w:t>
      </w:r>
    </w:p>
    <w:p w14:paraId="6FB432C9" w14:textId="1EA4E8CB" w:rsidR="00C4778A" w:rsidRDefault="00C651C6" w:rsidP="00C651C6">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In contrast, w</w:t>
      </w:r>
      <w:r w:rsidR="00C4778A">
        <w:rPr>
          <w:rFonts w:ascii="Times New Roman" w:eastAsia="Times New Roman" w:hAnsi="Times New Roman" w:cs="Times New Roman"/>
          <w:color w:val="000000"/>
        </w:rPr>
        <w:t xml:space="preserve">hen focusing on co-occurrence patterns </w:t>
      </w:r>
      <w:r>
        <w:rPr>
          <w:rFonts w:ascii="Times New Roman" w:eastAsia="Times New Roman" w:hAnsi="Times New Roman" w:cs="Times New Roman"/>
          <w:color w:val="000000"/>
        </w:rPr>
        <w:t>without</w:t>
      </w:r>
      <w:r w:rsidR="00C4778A">
        <w:rPr>
          <w:rFonts w:ascii="Times New Roman" w:eastAsia="Times New Roman" w:hAnsi="Times New Roman" w:cs="Times New Roman"/>
          <w:color w:val="000000"/>
        </w:rPr>
        <w:t xml:space="preserve"> controlling for </w:t>
      </w:r>
      <w:r>
        <w:rPr>
          <w:rFonts w:ascii="Times New Roman" w:eastAsia="Times New Roman" w:hAnsi="Times New Roman" w:cs="Times New Roman"/>
          <w:color w:val="000000"/>
        </w:rPr>
        <w:t>temperature</w:t>
      </w:r>
      <w:r w:rsidR="00C4778A">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we observed strong</w:t>
      </w:r>
      <w:r w:rsidR="00C4778A">
        <w:rPr>
          <w:rFonts w:ascii="Times New Roman" w:eastAsia="Times New Roman" w:hAnsi="Times New Roman" w:cs="Times New Roman"/>
          <w:color w:val="000000"/>
        </w:rPr>
        <w:t xml:space="preserve"> negative associations with fisheries targets</w:t>
      </w:r>
      <w:r>
        <w:rPr>
          <w:rFonts w:ascii="Times New Roman" w:eastAsia="Times New Roman" w:hAnsi="Times New Roman" w:cs="Times New Roman"/>
          <w:color w:val="000000"/>
        </w:rPr>
        <w:t xml:space="preserve"> (</w:t>
      </w:r>
      <w:r w:rsidR="00C4778A">
        <w:rPr>
          <w:rFonts w:ascii="Times New Roman" w:eastAsia="Times New Roman" w:hAnsi="Times New Roman" w:cs="Times New Roman"/>
          <w:color w:val="000000"/>
        </w:rPr>
        <w:t xml:space="preserve">North Pacific Hake </w:t>
      </w:r>
      <w:proofErr w:type="spellStart"/>
      <w:r w:rsidR="00C4778A">
        <w:rPr>
          <w:rFonts w:ascii="Times New Roman" w:eastAsia="Times New Roman" w:hAnsi="Times New Roman" w:cs="Times New Roman"/>
          <w:i/>
          <w:iCs/>
          <w:color w:val="000000"/>
        </w:rPr>
        <w:t>Merluccius</w:t>
      </w:r>
      <w:proofErr w:type="spellEnd"/>
      <w:r w:rsidR="00C4778A">
        <w:rPr>
          <w:rFonts w:ascii="Times New Roman" w:eastAsia="Times New Roman" w:hAnsi="Times New Roman" w:cs="Times New Roman"/>
          <w:i/>
          <w:iCs/>
          <w:color w:val="000000"/>
        </w:rPr>
        <w:t xml:space="preserve"> </w:t>
      </w:r>
      <w:proofErr w:type="spellStart"/>
      <w:r w:rsidR="00C4778A">
        <w:rPr>
          <w:rFonts w:ascii="Times New Roman" w:eastAsia="Times New Roman" w:hAnsi="Times New Roman" w:cs="Times New Roman"/>
          <w:i/>
          <w:iCs/>
          <w:color w:val="000000"/>
        </w:rPr>
        <w:t>productus</w:t>
      </w:r>
      <w:proofErr w:type="spellEnd"/>
      <w:r w:rsidR="00C4778A">
        <w:rPr>
          <w:rFonts w:ascii="Times New Roman" w:eastAsia="Times New Roman" w:hAnsi="Times New Roman" w:cs="Times New Roman"/>
          <w:color w:val="000000"/>
        </w:rPr>
        <w:t>) and mesopelagic fishes</w:t>
      </w:r>
      <w:r>
        <w:rPr>
          <w:rFonts w:ascii="Times New Roman" w:eastAsia="Times New Roman" w:hAnsi="Times New Roman" w:cs="Times New Roman"/>
          <w:color w:val="000000"/>
        </w:rPr>
        <w:t xml:space="preserve"> (</w:t>
      </w:r>
      <w:r w:rsidR="00C4778A">
        <w:rPr>
          <w:rFonts w:ascii="Times New Roman" w:eastAsia="Times New Roman" w:hAnsi="Times New Roman" w:cs="Times New Roman"/>
          <w:color w:val="000000"/>
        </w:rPr>
        <w:t>S</w:t>
      </w:r>
      <w:r w:rsidR="006A395E">
        <w:rPr>
          <w:rFonts w:ascii="Times New Roman" w:eastAsia="Times New Roman" w:hAnsi="Times New Roman" w:cs="Times New Roman"/>
          <w:color w:val="000000"/>
        </w:rPr>
        <w:t>28</w:t>
      </w:r>
      <w:r w:rsidR="00C4778A">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Here, t</w:t>
      </w:r>
      <w:r w:rsidR="00C4778A">
        <w:rPr>
          <w:rFonts w:ascii="Times New Roman" w:eastAsia="Times New Roman" w:hAnsi="Times New Roman" w:cs="Times New Roman"/>
          <w:color w:val="000000"/>
        </w:rPr>
        <w:t>emperature explained 19% of the variability among species co-occurrence and was particularly important in driving negative associations between North Pacific Hake and mesopelagic species.</w:t>
      </w:r>
      <w:r>
        <w:rPr>
          <w:rFonts w:ascii="Times New Roman" w:eastAsia="Times New Roman" w:hAnsi="Times New Roman" w:cs="Times New Roman"/>
          <w:color w:val="000000"/>
        </w:rPr>
        <w:t xml:space="preserve"> These results suggest that temperature may mediate tradeoffs between fisheries versus southern mesopelagic fish assemblages. Further work exploring the underlying mechanisms of these negative co-occurrence patterns </w:t>
      </w:r>
      <w:r w:rsidR="00C87BAE">
        <w:rPr>
          <w:rFonts w:ascii="Times New Roman" w:eastAsia="Times New Roman" w:hAnsi="Times New Roman" w:cs="Times New Roman"/>
          <w:color w:val="000000"/>
        </w:rPr>
        <w:t>is</w:t>
      </w:r>
      <w:r>
        <w:rPr>
          <w:rFonts w:ascii="Times New Roman" w:eastAsia="Times New Roman" w:hAnsi="Times New Roman" w:cs="Times New Roman"/>
          <w:color w:val="000000"/>
        </w:rPr>
        <w:t xml:space="preserve"> warranted.</w:t>
      </w:r>
    </w:p>
    <w:p w14:paraId="17682862" w14:textId="77777777" w:rsidR="004E2951" w:rsidRPr="00D4433E" w:rsidRDefault="004E2951" w:rsidP="00643803">
      <w:pPr>
        <w:spacing w:line="480" w:lineRule="auto"/>
        <w:rPr>
          <w:rFonts w:ascii="Times New Roman" w:eastAsia="Times New Roman" w:hAnsi="Times New Roman" w:cs="Times New Roman"/>
          <w:color w:val="000000" w:themeColor="text1"/>
        </w:rPr>
      </w:pPr>
    </w:p>
    <w:p w14:paraId="11E202D5"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Metabarcoding Signal Does Not Degrade Over Time</w:t>
      </w:r>
    </w:p>
    <w:p w14:paraId="269366F1" w14:textId="0360DCD4" w:rsidR="004E2951" w:rsidRPr="002449FB"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For each site-species combination, if eDNA signals appear auto-correlated in time -- that is, if one year's eDNA signal is correlated with the previous year's signal -- then we require a time-</w:t>
      </w:r>
      <w:r w:rsidRPr="002449FB">
        <w:rPr>
          <w:rFonts w:ascii="Times New Roman" w:eastAsia="Times New Roman" w:hAnsi="Times New Roman" w:cs="Times New Roman"/>
          <w:color w:val="000000" w:themeColor="text1"/>
        </w:rPr>
        <w:lastRenderedPageBreak/>
        <w:t>series model that incorporates such autocorrelation into the error structure. If, by contrast, years appear independent of one another, we can treat model variation as time-independent and therefore treat each data point as being independent. We observe no such correlation</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mean = -0.014, standard deviation = 0.35) and so we treat all observations as independent of one another.</w:t>
      </w:r>
    </w:p>
    <w:p w14:paraId="7FE102EA" w14:textId="3926C4EA"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If </w:t>
      </w:r>
      <w:r w:rsidR="00C651C6">
        <w:rPr>
          <w:rFonts w:ascii="Times New Roman" w:eastAsia="Times New Roman" w:hAnsi="Times New Roman" w:cs="Times New Roman"/>
          <w:color w:val="000000" w:themeColor="text1"/>
        </w:rPr>
        <w:t xml:space="preserve">the </w:t>
      </w:r>
      <w:r w:rsidRPr="002449FB">
        <w:rPr>
          <w:rFonts w:ascii="Times New Roman" w:eastAsia="Times New Roman" w:hAnsi="Times New Roman" w:cs="Times New Roman"/>
          <w:color w:val="000000" w:themeColor="text1"/>
        </w:rPr>
        <w:t>DNA signal were degrading over time, we would expect several parameters to charge as a function of sample age: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 a decrease in precision with which we observe amplicon abundance,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2) a decrease in richness of species detected, and</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 a decrease in our confidence in posterior estimates of larval abundances. We test for these effects in turn.</w:t>
      </w:r>
    </w:p>
    <w:p w14:paraId="7639C344" w14:textId="5685A23D"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Among triplicate PCR reactions, we might expect degraded DNA to behave more stochastically than non-degraded DNA, such that technical replicates would yield increasingly divergent amplicon abundances with greater degradation.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Here, we measure the precision of our estimates with the coefficient of variation</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CV) of species-specific amplicons across three technical replicates. An increase in CV with the age of the sample would signal degradation; we see no such trend</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Figure S</w:t>
      </w:r>
      <w:r>
        <w:rPr>
          <w:rFonts w:ascii="Times New Roman" w:eastAsia="Times New Roman" w:hAnsi="Times New Roman" w:cs="Times New Roman"/>
          <w:color w:val="000000" w:themeColor="text1"/>
        </w:rPr>
        <w:t>2</w:t>
      </w:r>
      <w:r w:rsidR="006A395E">
        <w:rPr>
          <w:rFonts w:ascii="Times New Roman" w:eastAsia="Times New Roman" w:hAnsi="Times New Roman" w:cs="Times New Roman"/>
          <w:color w:val="000000" w:themeColor="text1"/>
        </w:rPr>
        <w:t>9</w:t>
      </w:r>
      <w:r>
        <w:rPr>
          <w:rFonts w:ascii="Times New Roman" w:eastAsia="Times New Roman" w:hAnsi="Times New Roman" w:cs="Times New Roman"/>
          <w:color w:val="000000" w:themeColor="text1"/>
        </w:rPr>
        <w:t>).</w:t>
      </w:r>
    </w:p>
    <w:p w14:paraId="2104F613" w14:textId="05E4A0C7"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Rare amplicons often make up a large fraction of metabarcoding datasets, and because of their rarity, these often show up stochastically across replicates or sequenced samples. If older DNA samples were degraded, we would expect fewer of these rare species, and by extension, fewer species overall. We see no such effect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linear regression p&gt; 0.5; linear mixed effect model failed convergence).</w:t>
      </w:r>
    </w:p>
    <w:p w14:paraId="5660FFCE" w14:textId="32237545" w:rsidR="004E2951"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Lastly, we might expect -- if DNA were degrading -- that such degradation would impair our ability to estimate the larval abundance of each species in older samples. Again, we see no evidence of this effect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Figure S</w:t>
      </w:r>
      <w:r w:rsidR="006A395E">
        <w:rPr>
          <w:rFonts w:ascii="Times New Roman" w:eastAsia="Times New Roman" w:hAnsi="Times New Roman" w:cs="Times New Roman"/>
          <w:color w:val="000000" w:themeColor="text1"/>
        </w:rPr>
        <w:t>30-21</w:t>
      </w:r>
      <w:r>
        <w:rPr>
          <w:rFonts w:ascii="Times New Roman" w:eastAsia="Times New Roman" w:hAnsi="Times New Roman" w:cs="Times New Roman"/>
          <w:color w:val="000000" w:themeColor="text1"/>
        </w:rPr>
        <w:t xml:space="preserve">). </w:t>
      </w:r>
    </w:p>
    <w:p w14:paraId="624277EC"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2AFF7CC4" w14:textId="77777777" w:rsidR="004E2951" w:rsidRPr="00D4433E" w:rsidRDefault="004E2951" w:rsidP="004E2951">
      <w:pPr>
        <w:spacing w:line="480" w:lineRule="auto"/>
        <w:rPr>
          <w:rFonts w:ascii="Times New Roman" w:eastAsia="Times New Roman" w:hAnsi="Times New Roman" w:cs="Times New Roman"/>
          <w:b/>
          <w:bCs/>
          <w:color w:val="000000" w:themeColor="text1"/>
          <w:sz w:val="28"/>
          <w:szCs w:val="28"/>
        </w:rPr>
      </w:pPr>
      <w:r w:rsidRPr="00D4433E">
        <w:rPr>
          <w:rFonts w:ascii="Times New Roman" w:eastAsia="Times New Roman" w:hAnsi="Times New Roman" w:cs="Times New Roman"/>
          <w:b/>
          <w:bCs/>
          <w:color w:val="000000" w:themeColor="text1"/>
          <w:sz w:val="28"/>
          <w:szCs w:val="28"/>
        </w:rPr>
        <w:t>References</w:t>
      </w:r>
    </w:p>
    <w:p w14:paraId="5256C317" w14:textId="5F10ACC1" w:rsidR="00C87BAE" w:rsidRPr="00C87BAE" w:rsidRDefault="004E2951" w:rsidP="00C87BAE">
      <w:pPr>
        <w:widowControl w:val="0"/>
        <w:autoSpaceDE w:val="0"/>
        <w:autoSpaceDN w:val="0"/>
        <w:adjustRightInd w:val="0"/>
        <w:spacing w:line="480" w:lineRule="auto"/>
        <w:ind w:left="640" w:hanging="640"/>
        <w:rPr>
          <w:rFonts w:ascii="Times New Roman" w:hAnsi="Times New Roman" w:cs="Times New Roman"/>
          <w:noProof/>
        </w:rPr>
      </w:pPr>
      <w:r>
        <w:rPr>
          <w:rFonts w:ascii="Times New Roman" w:eastAsia="Times New Roman" w:hAnsi="Times New Roman" w:cs="Times New Roman"/>
          <w:color w:val="000000" w:themeColor="text1"/>
        </w:rPr>
        <w:lastRenderedPageBreak/>
        <w:fldChar w:fldCharType="begin" w:fldLock="1"/>
      </w:r>
      <w:r>
        <w:rPr>
          <w:rFonts w:ascii="Times New Roman" w:eastAsia="Times New Roman" w:hAnsi="Times New Roman" w:cs="Times New Roman"/>
          <w:color w:val="000000" w:themeColor="text1"/>
        </w:rPr>
        <w:instrText xml:space="preserve">ADDIN Mendeley Bibliography CSL_BIBLIOGRAPHY </w:instrText>
      </w:r>
      <w:r>
        <w:rPr>
          <w:rFonts w:ascii="Times New Roman" w:eastAsia="Times New Roman" w:hAnsi="Times New Roman" w:cs="Times New Roman"/>
          <w:color w:val="000000" w:themeColor="text1"/>
        </w:rPr>
        <w:fldChar w:fldCharType="separate"/>
      </w:r>
      <w:r w:rsidR="00C87BAE" w:rsidRPr="00C87BAE">
        <w:rPr>
          <w:rFonts w:ascii="Times New Roman" w:hAnsi="Times New Roman" w:cs="Times New Roman"/>
          <w:noProof/>
        </w:rPr>
        <w:t xml:space="preserve">1. </w:t>
      </w:r>
      <w:r w:rsidR="00C87BAE" w:rsidRPr="00C87BAE">
        <w:rPr>
          <w:rFonts w:ascii="Times New Roman" w:hAnsi="Times New Roman" w:cs="Times New Roman"/>
          <w:noProof/>
        </w:rPr>
        <w:tab/>
        <w:t xml:space="preserve">E. C. J. Oliver, S. E. Perkins-Kirkpatrick, N. J. Holbrook, N. L. Bindoff, 9. Anthropogenic and natural influences on record 2016 marine heat waves. </w:t>
      </w:r>
      <w:r w:rsidR="00C87BAE" w:rsidRPr="00C87BAE">
        <w:rPr>
          <w:rFonts w:ascii="Times New Roman" w:hAnsi="Times New Roman" w:cs="Times New Roman"/>
          <w:i/>
          <w:iCs/>
          <w:noProof/>
        </w:rPr>
        <w:t>Bull. Am. Meteorol. Soc.</w:t>
      </w:r>
      <w:r w:rsidR="00C87BAE" w:rsidRPr="00C87BAE">
        <w:rPr>
          <w:rFonts w:ascii="Times New Roman" w:hAnsi="Times New Roman" w:cs="Times New Roman"/>
          <w:noProof/>
        </w:rPr>
        <w:t xml:space="preserve"> </w:t>
      </w:r>
      <w:r w:rsidR="00C87BAE" w:rsidRPr="00C87BAE">
        <w:rPr>
          <w:rFonts w:ascii="Times New Roman" w:hAnsi="Times New Roman" w:cs="Times New Roman"/>
          <w:b/>
          <w:bCs/>
          <w:noProof/>
        </w:rPr>
        <w:t>99</w:t>
      </w:r>
      <w:r w:rsidR="00C87BAE" w:rsidRPr="00C87BAE">
        <w:rPr>
          <w:rFonts w:ascii="Times New Roman" w:hAnsi="Times New Roman" w:cs="Times New Roman"/>
          <w:noProof/>
        </w:rPr>
        <w:t>, S44–S48 (2018).</w:t>
      </w:r>
    </w:p>
    <w:p w14:paraId="65871E2C"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 </w:t>
      </w:r>
      <w:r w:rsidRPr="00C87BAE">
        <w:rPr>
          <w:rFonts w:ascii="Times New Roman" w:hAnsi="Times New Roman" w:cs="Times New Roman"/>
          <w:noProof/>
        </w:rPr>
        <w:tab/>
        <w:t xml:space="preserve">T. L. Frölicher, C. Laufkötter, Emerging risks from marine heat waves. </w:t>
      </w:r>
      <w:r w:rsidRPr="00C87BAE">
        <w:rPr>
          <w:rFonts w:ascii="Times New Roman" w:hAnsi="Times New Roman" w:cs="Times New Roman"/>
          <w:i/>
          <w:iCs/>
          <w:noProof/>
        </w:rPr>
        <w:t>Nat. Commun.</w:t>
      </w:r>
      <w:r w:rsidRPr="00C87BAE">
        <w:rPr>
          <w:rFonts w:ascii="Times New Roman" w:hAnsi="Times New Roman" w:cs="Times New Roman"/>
          <w:noProof/>
        </w:rPr>
        <w:t xml:space="preserve"> </w:t>
      </w:r>
      <w:r w:rsidRPr="00C87BAE">
        <w:rPr>
          <w:rFonts w:ascii="Times New Roman" w:hAnsi="Times New Roman" w:cs="Times New Roman"/>
          <w:b/>
          <w:bCs/>
          <w:noProof/>
        </w:rPr>
        <w:t>9</w:t>
      </w:r>
      <w:r w:rsidRPr="00C87BAE">
        <w:rPr>
          <w:rFonts w:ascii="Times New Roman" w:hAnsi="Times New Roman" w:cs="Times New Roman"/>
          <w:noProof/>
        </w:rPr>
        <w:t xml:space="preserve"> (2018), pp. 1–4.</w:t>
      </w:r>
    </w:p>
    <w:p w14:paraId="0B9D6F81"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 </w:t>
      </w:r>
      <w:r w:rsidRPr="00C87BAE">
        <w:rPr>
          <w:rFonts w:ascii="Times New Roman" w:hAnsi="Times New Roman" w:cs="Times New Roman"/>
          <w:noProof/>
        </w:rPr>
        <w:tab/>
        <w:t xml:space="preserve">T. P. Hughes, J. T. Kerry, A. H. Baird, S. R. Connolly, A. Dietzel, C. M. Eakin, S. F. Heron, A. S. Hoey, M. O. Hoogenboom, G. Liu, M. J. McWilliam, R. J. Pears, M. S. Pratchett, W. J. Skirving, J. S. Stella, G. Torda, Global warming transforms coral reef assemblages. </w:t>
      </w:r>
      <w:r w:rsidRPr="00C87BAE">
        <w:rPr>
          <w:rFonts w:ascii="Times New Roman" w:hAnsi="Times New Roman" w:cs="Times New Roman"/>
          <w:i/>
          <w:iCs/>
          <w:noProof/>
        </w:rPr>
        <w:t>Nature</w:t>
      </w:r>
      <w:r w:rsidRPr="00C87BAE">
        <w:rPr>
          <w:rFonts w:ascii="Times New Roman" w:hAnsi="Times New Roman" w:cs="Times New Roman"/>
          <w:noProof/>
        </w:rPr>
        <w:t xml:space="preserve">. </w:t>
      </w:r>
      <w:r w:rsidRPr="00C87BAE">
        <w:rPr>
          <w:rFonts w:ascii="Times New Roman" w:hAnsi="Times New Roman" w:cs="Times New Roman"/>
          <w:b/>
          <w:bCs/>
          <w:noProof/>
        </w:rPr>
        <w:t>556</w:t>
      </w:r>
      <w:r w:rsidRPr="00C87BAE">
        <w:rPr>
          <w:rFonts w:ascii="Times New Roman" w:hAnsi="Times New Roman" w:cs="Times New Roman"/>
          <w:noProof/>
        </w:rPr>
        <w:t>, 492–496 (2018).</w:t>
      </w:r>
    </w:p>
    <w:p w14:paraId="31CB6275"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 </w:t>
      </w:r>
      <w:r w:rsidRPr="00C87BAE">
        <w:rPr>
          <w:rFonts w:ascii="Times New Roman" w:hAnsi="Times New Roman" w:cs="Times New Roman"/>
          <w:noProof/>
        </w:rPr>
        <w:tab/>
        <w:t xml:space="preserve">L. Rogers-Bennett, C. A. Catton, Marine heat wave and multiple stressors tip bull kelp forest to sea urchin barrens. </w:t>
      </w:r>
      <w:r w:rsidRPr="00C87BAE">
        <w:rPr>
          <w:rFonts w:ascii="Times New Roman" w:hAnsi="Times New Roman" w:cs="Times New Roman"/>
          <w:i/>
          <w:iCs/>
          <w:noProof/>
        </w:rPr>
        <w:t>Sci. Rep.</w:t>
      </w:r>
      <w:r w:rsidRPr="00C87BAE">
        <w:rPr>
          <w:rFonts w:ascii="Times New Roman" w:hAnsi="Times New Roman" w:cs="Times New Roman"/>
          <w:noProof/>
        </w:rPr>
        <w:t xml:space="preserve"> </w:t>
      </w:r>
      <w:r w:rsidRPr="00C87BAE">
        <w:rPr>
          <w:rFonts w:ascii="Times New Roman" w:hAnsi="Times New Roman" w:cs="Times New Roman"/>
          <w:b/>
          <w:bCs/>
          <w:noProof/>
        </w:rPr>
        <w:t>9</w:t>
      </w:r>
      <w:r w:rsidRPr="00C87BAE">
        <w:rPr>
          <w:rFonts w:ascii="Times New Roman" w:hAnsi="Times New Roman" w:cs="Times New Roman"/>
          <w:noProof/>
        </w:rPr>
        <w:t>, 1–9 (2019).</w:t>
      </w:r>
    </w:p>
    <w:p w14:paraId="628CFDFD"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 </w:t>
      </w:r>
      <w:r w:rsidRPr="00C87BAE">
        <w:rPr>
          <w:rFonts w:ascii="Times New Roman" w:hAnsi="Times New Roman" w:cs="Times New Roman"/>
          <w:noProof/>
        </w:rPr>
        <w:tab/>
        <w:t xml:space="preserve">J. M. Nielsen, L. A. Rogers, R. D. Brodeur, A. R. Thompson, T. D. Auth, A. L. Deary, J. T. Duffy-Anderson, M. Galbraith, J. A. Koslow, R. I. Perry, Responses of ichthyoplankton assemblages to the recent marine heatwave and previous climate fluctuations in several Northeast Pacific marine ecosystems. </w:t>
      </w:r>
      <w:r w:rsidRPr="00C87BAE">
        <w:rPr>
          <w:rFonts w:ascii="Times New Roman" w:hAnsi="Times New Roman" w:cs="Times New Roman"/>
          <w:i/>
          <w:iCs/>
          <w:noProof/>
        </w:rPr>
        <w:t>Glob. Chang. Biol.</w:t>
      </w:r>
      <w:r w:rsidRPr="00C87BAE">
        <w:rPr>
          <w:rFonts w:ascii="Times New Roman" w:hAnsi="Times New Roman" w:cs="Times New Roman"/>
          <w:noProof/>
        </w:rPr>
        <w:t xml:space="preserve"> </w:t>
      </w:r>
      <w:r w:rsidRPr="00C87BAE">
        <w:rPr>
          <w:rFonts w:ascii="Times New Roman" w:hAnsi="Times New Roman" w:cs="Times New Roman"/>
          <w:b/>
          <w:bCs/>
          <w:noProof/>
        </w:rPr>
        <w:t>27</w:t>
      </w:r>
      <w:r w:rsidRPr="00C87BAE">
        <w:rPr>
          <w:rFonts w:ascii="Times New Roman" w:hAnsi="Times New Roman" w:cs="Times New Roman"/>
          <w:noProof/>
        </w:rPr>
        <w:t>, 506–520 (2021).</w:t>
      </w:r>
    </w:p>
    <w:p w14:paraId="55F8CACB"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 </w:t>
      </w:r>
      <w:r w:rsidRPr="00C87BAE">
        <w:rPr>
          <w:rFonts w:ascii="Times New Roman" w:hAnsi="Times New Roman" w:cs="Times New Roman"/>
          <w:noProof/>
        </w:rPr>
        <w:tab/>
        <w:t xml:space="preserve">W. W. L. Cheung, T. L. Frölicher, Marine heatwaves exacerbate climate change impacts for fisheries in the northeast Pacific. </w:t>
      </w:r>
      <w:r w:rsidRPr="00C87BAE">
        <w:rPr>
          <w:rFonts w:ascii="Times New Roman" w:hAnsi="Times New Roman" w:cs="Times New Roman"/>
          <w:i/>
          <w:iCs/>
          <w:noProof/>
        </w:rPr>
        <w:t>Sci. Rep.</w:t>
      </w:r>
      <w:r w:rsidRPr="00C87BAE">
        <w:rPr>
          <w:rFonts w:ascii="Times New Roman" w:hAnsi="Times New Roman" w:cs="Times New Roman"/>
          <w:noProof/>
        </w:rPr>
        <w:t xml:space="preserve"> </w:t>
      </w:r>
      <w:r w:rsidRPr="00C87BAE">
        <w:rPr>
          <w:rFonts w:ascii="Times New Roman" w:hAnsi="Times New Roman" w:cs="Times New Roman"/>
          <w:b/>
          <w:bCs/>
          <w:noProof/>
        </w:rPr>
        <w:t>10</w:t>
      </w:r>
      <w:r w:rsidRPr="00C87BAE">
        <w:rPr>
          <w:rFonts w:ascii="Times New Roman" w:hAnsi="Times New Roman" w:cs="Times New Roman"/>
          <w:noProof/>
        </w:rPr>
        <w:t>, 1–10 (2020).</w:t>
      </w:r>
    </w:p>
    <w:p w14:paraId="4488BF90"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 </w:t>
      </w:r>
      <w:r w:rsidRPr="00C87BAE">
        <w:rPr>
          <w:rFonts w:ascii="Times New Roman" w:hAnsi="Times New Roman" w:cs="Times New Roman"/>
          <w:noProof/>
        </w:rPr>
        <w:tab/>
        <w:t xml:space="preserve">M. L. Pinsky, R. L. Selden, Z. J. Kitchel, Climate-Driven Shifts in Marine Species Ranges: Scaling from Organisms to Communities. </w:t>
      </w:r>
      <w:r w:rsidRPr="00C87BAE">
        <w:rPr>
          <w:rFonts w:ascii="Times New Roman" w:hAnsi="Times New Roman" w:cs="Times New Roman"/>
          <w:i/>
          <w:iCs/>
          <w:noProof/>
        </w:rPr>
        <w:t>Ann. Rev. Mar. Sci.</w:t>
      </w:r>
      <w:r w:rsidRPr="00C87BAE">
        <w:rPr>
          <w:rFonts w:ascii="Times New Roman" w:hAnsi="Times New Roman" w:cs="Times New Roman"/>
          <w:noProof/>
        </w:rPr>
        <w:t xml:space="preserve"> </w:t>
      </w:r>
      <w:r w:rsidRPr="00C87BAE">
        <w:rPr>
          <w:rFonts w:ascii="Times New Roman" w:hAnsi="Times New Roman" w:cs="Times New Roman"/>
          <w:b/>
          <w:bCs/>
          <w:noProof/>
        </w:rPr>
        <w:t>12</w:t>
      </w:r>
      <w:r w:rsidRPr="00C87BAE">
        <w:rPr>
          <w:rFonts w:ascii="Times New Roman" w:hAnsi="Times New Roman" w:cs="Times New Roman"/>
          <w:noProof/>
        </w:rPr>
        <w:t>, 153–179 (2020).</w:t>
      </w:r>
    </w:p>
    <w:p w14:paraId="4D29CDC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8. </w:t>
      </w:r>
      <w:r w:rsidRPr="00C87BAE">
        <w:rPr>
          <w:rFonts w:ascii="Times New Roman" w:hAnsi="Times New Roman" w:cs="Times New Roman"/>
          <w:noProof/>
        </w:rPr>
        <w:tab/>
        <w:t xml:space="preserve">E. A. Becker, K. A. Forney, J. V. Redfern, J. Barlow, M. G. Jacox, J. J. Roberts, D. M. Palacios, Predicting cetacean abundance and distribution in a changing climate. </w:t>
      </w:r>
      <w:r w:rsidRPr="00C87BAE">
        <w:rPr>
          <w:rFonts w:ascii="Times New Roman" w:hAnsi="Times New Roman" w:cs="Times New Roman"/>
          <w:i/>
          <w:iCs/>
          <w:noProof/>
        </w:rPr>
        <w:t>Divers. Distrib.</w:t>
      </w:r>
      <w:r w:rsidRPr="00C87BAE">
        <w:rPr>
          <w:rFonts w:ascii="Times New Roman" w:hAnsi="Times New Roman" w:cs="Times New Roman"/>
          <w:noProof/>
        </w:rPr>
        <w:t xml:space="preserve"> </w:t>
      </w:r>
      <w:r w:rsidRPr="00C87BAE">
        <w:rPr>
          <w:rFonts w:ascii="Times New Roman" w:hAnsi="Times New Roman" w:cs="Times New Roman"/>
          <w:b/>
          <w:bCs/>
          <w:noProof/>
        </w:rPr>
        <w:t>25</w:t>
      </w:r>
      <w:r w:rsidRPr="00C87BAE">
        <w:rPr>
          <w:rFonts w:ascii="Times New Roman" w:hAnsi="Times New Roman" w:cs="Times New Roman"/>
          <w:noProof/>
        </w:rPr>
        <w:t>, 626–643 (2019).</w:t>
      </w:r>
    </w:p>
    <w:p w14:paraId="57C83CA9"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9. </w:t>
      </w:r>
      <w:r w:rsidRPr="00C87BAE">
        <w:rPr>
          <w:rFonts w:ascii="Times New Roman" w:hAnsi="Times New Roman" w:cs="Times New Roman"/>
          <w:noProof/>
        </w:rPr>
        <w:tab/>
        <w:t xml:space="preserve">D. M. Checkley, R. G. Asch, R. R. Rykaczewski, Climate, Anchovy, and Sardine. </w:t>
      </w:r>
      <w:r w:rsidRPr="00C87BAE">
        <w:rPr>
          <w:rFonts w:ascii="Times New Roman" w:hAnsi="Times New Roman" w:cs="Times New Roman"/>
          <w:i/>
          <w:iCs/>
          <w:noProof/>
        </w:rPr>
        <w:t xml:space="preserve">Ann. </w:t>
      </w:r>
      <w:r w:rsidRPr="00C87BAE">
        <w:rPr>
          <w:rFonts w:ascii="Times New Roman" w:hAnsi="Times New Roman" w:cs="Times New Roman"/>
          <w:i/>
          <w:iCs/>
          <w:noProof/>
        </w:rPr>
        <w:lastRenderedPageBreak/>
        <w:t>Rev. Mar. Sci.</w:t>
      </w:r>
      <w:r w:rsidRPr="00C87BAE">
        <w:rPr>
          <w:rFonts w:ascii="Times New Roman" w:hAnsi="Times New Roman" w:cs="Times New Roman"/>
          <w:noProof/>
        </w:rPr>
        <w:t xml:space="preserve"> </w:t>
      </w:r>
      <w:r w:rsidRPr="00C87BAE">
        <w:rPr>
          <w:rFonts w:ascii="Times New Roman" w:hAnsi="Times New Roman" w:cs="Times New Roman"/>
          <w:b/>
          <w:bCs/>
          <w:noProof/>
        </w:rPr>
        <w:t>9</w:t>
      </w:r>
      <w:r w:rsidRPr="00C87BAE">
        <w:rPr>
          <w:rFonts w:ascii="Times New Roman" w:hAnsi="Times New Roman" w:cs="Times New Roman"/>
          <w:noProof/>
        </w:rPr>
        <w:t>, 469–493 (2017).</w:t>
      </w:r>
    </w:p>
    <w:p w14:paraId="37CBF26A"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10. </w:t>
      </w:r>
      <w:r w:rsidRPr="00C87BAE">
        <w:rPr>
          <w:rFonts w:ascii="Times New Roman" w:hAnsi="Times New Roman" w:cs="Times New Roman"/>
          <w:noProof/>
        </w:rPr>
        <w:tab/>
        <w:t xml:space="preserve">F. P. Chavez, J. Ryan, S. E. Lluch-Cota, C. M. Ñiquen, Climate: From anchovies to sardines and back: Multidecadal change in the Pacific Ocean. </w:t>
      </w:r>
      <w:r w:rsidRPr="00C87BAE">
        <w:rPr>
          <w:rFonts w:ascii="Times New Roman" w:hAnsi="Times New Roman" w:cs="Times New Roman"/>
          <w:i/>
          <w:iCs/>
          <w:noProof/>
        </w:rPr>
        <w:t>Science (80-. ).</w:t>
      </w:r>
      <w:r w:rsidRPr="00C87BAE">
        <w:rPr>
          <w:rFonts w:ascii="Times New Roman" w:hAnsi="Times New Roman" w:cs="Times New Roman"/>
          <w:noProof/>
        </w:rPr>
        <w:t xml:space="preserve"> </w:t>
      </w:r>
      <w:r w:rsidRPr="00C87BAE">
        <w:rPr>
          <w:rFonts w:ascii="Times New Roman" w:hAnsi="Times New Roman" w:cs="Times New Roman"/>
          <w:b/>
          <w:bCs/>
          <w:noProof/>
        </w:rPr>
        <w:t>299</w:t>
      </w:r>
      <w:r w:rsidRPr="00C87BAE">
        <w:rPr>
          <w:rFonts w:ascii="Times New Roman" w:hAnsi="Times New Roman" w:cs="Times New Roman"/>
          <w:noProof/>
        </w:rPr>
        <w:t>, 217–221 (2003).</w:t>
      </w:r>
    </w:p>
    <w:p w14:paraId="261FB03D"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11. </w:t>
      </w:r>
      <w:r w:rsidRPr="00C87BAE">
        <w:rPr>
          <w:rFonts w:ascii="Times New Roman" w:hAnsi="Times New Roman" w:cs="Times New Roman"/>
          <w:noProof/>
        </w:rPr>
        <w:tab/>
        <w:t xml:space="preserve">M. Lindegren, D. M. Checkley, T. Rouyer, A. D. MacCall, N. C. Stenseth, Climate, fishing, and fluctuations of sardine and anchovy in the California Current. </w:t>
      </w:r>
      <w:r w:rsidRPr="00C87BAE">
        <w:rPr>
          <w:rFonts w:ascii="Times New Roman" w:hAnsi="Times New Roman" w:cs="Times New Roman"/>
          <w:i/>
          <w:iCs/>
          <w:noProof/>
        </w:rPr>
        <w:t>Proc. Natl. Acad. Sci. U. S. A.</w:t>
      </w:r>
      <w:r w:rsidRPr="00C87BAE">
        <w:rPr>
          <w:rFonts w:ascii="Times New Roman" w:hAnsi="Times New Roman" w:cs="Times New Roman"/>
          <w:noProof/>
        </w:rPr>
        <w:t xml:space="preserve"> </w:t>
      </w:r>
      <w:r w:rsidRPr="00C87BAE">
        <w:rPr>
          <w:rFonts w:ascii="Times New Roman" w:hAnsi="Times New Roman" w:cs="Times New Roman"/>
          <w:b/>
          <w:bCs/>
          <w:noProof/>
        </w:rPr>
        <w:t>110</w:t>
      </w:r>
      <w:r w:rsidRPr="00C87BAE">
        <w:rPr>
          <w:rFonts w:ascii="Times New Roman" w:hAnsi="Times New Roman" w:cs="Times New Roman"/>
          <w:noProof/>
        </w:rPr>
        <w:t>, 13672–13677 (2013).</w:t>
      </w:r>
    </w:p>
    <w:p w14:paraId="28B8E4EF"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12. </w:t>
      </w:r>
      <w:r w:rsidRPr="00C87BAE">
        <w:rPr>
          <w:rFonts w:ascii="Times New Roman" w:hAnsi="Times New Roman" w:cs="Times New Roman"/>
          <w:noProof/>
        </w:rPr>
        <w:tab/>
        <w:t xml:space="preserve">N. D. Gallo, E. Drenkard, A. R. Thompson, E. D. Weber, D. Wilson-Vandenberg, S. McClatchie, J. A. Koslow, B. X. Semmens, Bridging From Monitoring to Solutions-Based Thinking: Lessons From CalCOFI for Understanding and Adapting to Marine Climate Change Impacts. </w:t>
      </w:r>
      <w:r w:rsidRPr="00C87BAE">
        <w:rPr>
          <w:rFonts w:ascii="Times New Roman" w:hAnsi="Times New Roman" w:cs="Times New Roman"/>
          <w:i/>
          <w:iCs/>
          <w:noProof/>
        </w:rPr>
        <w:t>Front. Mar. Sci.</w:t>
      </w:r>
      <w:r w:rsidRPr="00C87BAE">
        <w:rPr>
          <w:rFonts w:ascii="Times New Roman" w:hAnsi="Times New Roman" w:cs="Times New Roman"/>
          <w:noProof/>
        </w:rPr>
        <w:t xml:space="preserve"> </w:t>
      </w:r>
      <w:r w:rsidRPr="00C87BAE">
        <w:rPr>
          <w:rFonts w:ascii="Times New Roman" w:hAnsi="Times New Roman" w:cs="Times New Roman"/>
          <w:b/>
          <w:bCs/>
          <w:noProof/>
        </w:rPr>
        <w:t>6</w:t>
      </w:r>
      <w:r w:rsidRPr="00C87BAE">
        <w:rPr>
          <w:rFonts w:ascii="Times New Roman" w:hAnsi="Times New Roman" w:cs="Times New Roman"/>
          <w:noProof/>
        </w:rPr>
        <w:t>, 695 (2019).</w:t>
      </w:r>
    </w:p>
    <w:p w14:paraId="58337752"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13. </w:t>
      </w:r>
      <w:r w:rsidRPr="00C87BAE">
        <w:rPr>
          <w:rFonts w:ascii="Times New Roman" w:hAnsi="Times New Roman" w:cs="Times New Roman"/>
          <w:noProof/>
        </w:rPr>
        <w:tab/>
        <w:t xml:space="preserve">P. E. Smith, H. G. Moser, Long-term trends and variability in the larvae of Pacific sardine and associated fish species of the California Current region. </w:t>
      </w:r>
      <w:r w:rsidRPr="00C87BAE">
        <w:rPr>
          <w:rFonts w:ascii="Times New Roman" w:hAnsi="Times New Roman" w:cs="Times New Roman"/>
          <w:i/>
          <w:iCs/>
          <w:noProof/>
        </w:rPr>
        <w:t>Deep. Res. Part II Top. Stud. Oceanogr.</w:t>
      </w:r>
      <w:r w:rsidRPr="00C87BAE">
        <w:rPr>
          <w:rFonts w:ascii="Times New Roman" w:hAnsi="Times New Roman" w:cs="Times New Roman"/>
          <w:noProof/>
        </w:rPr>
        <w:t xml:space="preserve"> </w:t>
      </w:r>
      <w:r w:rsidRPr="00C87BAE">
        <w:rPr>
          <w:rFonts w:ascii="Times New Roman" w:hAnsi="Times New Roman" w:cs="Times New Roman"/>
          <w:b/>
          <w:bCs/>
          <w:noProof/>
        </w:rPr>
        <w:t>50</w:t>
      </w:r>
      <w:r w:rsidRPr="00C87BAE">
        <w:rPr>
          <w:rFonts w:ascii="Times New Roman" w:hAnsi="Times New Roman" w:cs="Times New Roman"/>
          <w:noProof/>
        </w:rPr>
        <w:t>, 2519–2536 (2003).</w:t>
      </w:r>
    </w:p>
    <w:p w14:paraId="49755E1A"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14. </w:t>
      </w:r>
      <w:r w:rsidRPr="00C87BAE">
        <w:rPr>
          <w:rFonts w:ascii="Times New Roman" w:hAnsi="Times New Roman" w:cs="Times New Roman"/>
          <w:noProof/>
        </w:rPr>
        <w:tab/>
        <w:t xml:space="preserve">C. H. Hsieh, C. S. Reiss, J. R. Hunter, J. R. Beddington, R. M. May, G. Sugihara, Fishing elevates variability in the abundance of exploited species. </w:t>
      </w:r>
      <w:r w:rsidRPr="00C87BAE">
        <w:rPr>
          <w:rFonts w:ascii="Times New Roman" w:hAnsi="Times New Roman" w:cs="Times New Roman"/>
          <w:i/>
          <w:iCs/>
          <w:noProof/>
        </w:rPr>
        <w:t>Nature</w:t>
      </w:r>
      <w:r w:rsidRPr="00C87BAE">
        <w:rPr>
          <w:rFonts w:ascii="Times New Roman" w:hAnsi="Times New Roman" w:cs="Times New Roman"/>
          <w:noProof/>
        </w:rPr>
        <w:t xml:space="preserve">. </w:t>
      </w:r>
      <w:r w:rsidRPr="00C87BAE">
        <w:rPr>
          <w:rFonts w:ascii="Times New Roman" w:hAnsi="Times New Roman" w:cs="Times New Roman"/>
          <w:b/>
          <w:bCs/>
          <w:noProof/>
        </w:rPr>
        <w:t>443</w:t>
      </w:r>
      <w:r w:rsidRPr="00C87BAE">
        <w:rPr>
          <w:rFonts w:ascii="Times New Roman" w:hAnsi="Times New Roman" w:cs="Times New Roman"/>
          <w:noProof/>
        </w:rPr>
        <w:t>, 859–862 (2006).</w:t>
      </w:r>
    </w:p>
    <w:p w14:paraId="36A7F911"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15. </w:t>
      </w:r>
      <w:r w:rsidRPr="00C87BAE">
        <w:rPr>
          <w:rFonts w:ascii="Times New Roman" w:hAnsi="Times New Roman" w:cs="Times New Roman"/>
          <w:noProof/>
        </w:rPr>
        <w:tab/>
        <w:t xml:space="preserve">A. R. Thompson, W. Watson, S. McClatchie, E. D. Weber, Multi-scale sampling to evaluate assemblage dynamics in an oceanic marine reserve. </w:t>
      </w:r>
      <w:r w:rsidRPr="00C87BAE">
        <w:rPr>
          <w:rFonts w:ascii="Times New Roman" w:hAnsi="Times New Roman" w:cs="Times New Roman"/>
          <w:i/>
          <w:iCs/>
          <w:noProof/>
        </w:rPr>
        <w:t>PLoS One</w:t>
      </w:r>
      <w:r w:rsidRPr="00C87BAE">
        <w:rPr>
          <w:rFonts w:ascii="Times New Roman" w:hAnsi="Times New Roman" w:cs="Times New Roman"/>
          <w:noProof/>
        </w:rPr>
        <w:t xml:space="preserve">. </w:t>
      </w:r>
      <w:r w:rsidRPr="00C87BAE">
        <w:rPr>
          <w:rFonts w:ascii="Times New Roman" w:hAnsi="Times New Roman" w:cs="Times New Roman"/>
          <w:b/>
          <w:bCs/>
          <w:noProof/>
        </w:rPr>
        <w:t>7</w:t>
      </w:r>
      <w:r w:rsidRPr="00C87BAE">
        <w:rPr>
          <w:rFonts w:ascii="Times New Roman" w:hAnsi="Times New Roman" w:cs="Times New Roman"/>
          <w:noProof/>
        </w:rPr>
        <w:t>, e33131 (2012).</w:t>
      </w:r>
    </w:p>
    <w:p w14:paraId="650AD10C"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16. </w:t>
      </w:r>
      <w:r w:rsidRPr="00C87BAE">
        <w:rPr>
          <w:rFonts w:ascii="Times New Roman" w:hAnsi="Times New Roman" w:cs="Times New Roman"/>
          <w:noProof/>
        </w:rPr>
        <w:tab/>
        <w:t xml:space="preserve">H. G. Moser  P.E. Smith, and L.E. Eber, Larval fish assemblages in the California Current region, 1954-1960, a period of dynamic environmental change. </w:t>
      </w:r>
      <w:r w:rsidRPr="00C87BAE">
        <w:rPr>
          <w:rFonts w:ascii="Times New Roman" w:hAnsi="Times New Roman" w:cs="Times New Roman"/>
          <w:i/>
          <w:iCs/>
          <w:noProof/>
        </w:rPr>
        <w:t>CalCOFI Rep.</w:t>
      </w:r>
      <w:r w:rsidRPr="00C87BAE">
        <w:rPr>
          <w:rFonts w:ascii="Times New Roman" w:hAnsi="Times New Roman" w:cs="Times New Roman"/>
          <w:noProof/>
        </w:rPr>
        <w:t xml:space="preserve"> </w:t>
      </w:r>
      <w:r w:rsidRPr="00C87BAE">
        <w:rPr>
          <w:rFonts w:ascii="Times New Roman" w:hAnsi="Times New Roman" w:cs="Times New Roman"/>
          <w:b/>
          <w:bCs/>
          <w:noProof/>
        </w:rPr>
        <w:t>28</w:t>
      </w:r>
      <w:r w:rsidRPr="00C87BAE">
        <w:rPr>
          <w:rFonts w:ascii="Times New Roman" w:hAnsi="Times New Roman" w:cs="Times New Roman"/>
          <w:noProof/>
        </w:rPr>
        <w:t>, 97–127 (1987).</w:t>
      </w:r>
    </w:p>
    <w:p w14:paraId="6B02AB53"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17. </w:t>
      </w:r>
      <w:r w:rsidRPr="00C87BAE">
        <w:rPr>
          <w:rFonts w:ascii="Times New Roman" w:hAnsi="Times New Roman" w:cs="Times New Roman"/>
          <w:noProof/>
        </w:rPr>
        <w:tab/>
        <w:t xml:space="preserve">H. Moser, R. Charter, P. Smith, D. Ambrose, W. Watson, S. Charter, E. Sandknop, Distributional atlas of fish larvae and eggs in the Southern California Bight region: 1951-1998. </w:t>
      </w:r>
      <w:r w:rsidRPr="00C87BAE">
        <w:rPr>
          <w:rFonts w:ascii="Times New Roman" w:hAnsi="Times New Roman" w:cs="Times New Roman"/>
          <w:i/>
          <w:iCs/>
          <w:noProof/>
        </w:rPr>
        <w:t>Calif. Coop. Ocean. Fish. Investig. Atlas</w:t>
      </w:r>
      <w:r w:rsidRPr="00C87BAE">
        <w:rPr>
          <w:rFonts w:ascii="Times New Roman" w:hAnsi="Times New Roman" w:cs="Times New Roman"/>
          <w:noProof/>
        </w:rPr>
        <w:t xml:space="preserve">. </w:t>
      </w:r>
      <w:r w:rsidRPr="00C87BAE">
        <w:rPr>
          <w:rFonts w:ascii="Times New Roman" w:hAnsi="Times New Roman" w:cs="Times New Roman"/>
          <w:b/>
          <w:bCs/>
          <w:noProof/>
        </w:rPr>
        <w:t>34</w:t>
      </w:r>
      <w:r w:rsidRPr="00C87BAE">
        <w:rPr>
          <w:rFonts w:ascii="Times New Roman" w:hAnsi="Times New Roman" w:cs="Times New Roman"/>
          <w:noProof/>
        </w:rPr>
        <w:t>, 1–166 (2001).</w:t>
      </w:r>
    </w:p>
    <w:p w14:paraId="6073738E"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lastRenderedPageBreak/>
        <w:t xml:space="preserve">18. </w:t>
      </w:r>
      <w:r w:rsidRPr="00C87BAE">
        <w:rPr>
          <w:rFonts w:ascii="Times New Roman" w:hAnsi="Times New Roman" w:cs="Times New Roman"/>
          <w:noProof/>
        </w:rPr>
        <w:tab/>
        <w:t xml:space="preserve">M. A. Snyder, L. C. Sloan, N. S. Diffenbaugh, J. L. Bell, Future climate change and upwelling in the California Current. </w:t>
      </w:r>
      <w:r w:rsidRPr="00C87BAE">
        <w:rPr>
          <w:rFonts w:ascii="Times New Roman" w:hAnsi="Times New Roman" w:cs="Times New Roman"/>
          <w:i/>
          <w:iCs/>
          <w:noProof/>
        </w:rPr>
        <w:t>Geophys. Res. Lett.</w:t>
      </w:r>
      <w:r w:rsidRPr="00C87BAE">
        <w:rPr>
          <w:rFonts w:ascii="Times New Roman" w:hAnsi="Times New Roman" w:cs="Times New Roman"/>
          <w:noProof/>
        </w:rPr>
        <w:t xml:space="preserve"> </w:t>
      </w:r>
      <w:r w:rsidRPr="00C87BAE">
        <w:rPr>
          <w:rFonts w:ascii="Times New Roman" w:hAnsi="Times New Roman" w:cs="Times New Roman"/>
          <w:b/>
          <w:bCs/>
          <w:noProof/>
        </w:rPr>
        <w:t>30</w:t>
      </w:r>
      <w:r w:rsidRPr="00C87BAE">
        <w:rPr>
          <w:rFonts w:ascii="Times New Roman" w:hAnsi="Times New Roman" w:cs="Times New Roman"/>
          <w:noProof/>
        </w:rPr>
        <w:t>, 1823 (2003).</w:t>
      </w:r>
    </w:p>
    <w:p w14:paraId="4824F7B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19. </w:t>
      </w:r>
      <w:r w:rsidRPr="00C87BAE">
        <w:rPr>
          <w:rFonts w:ascii="Times New Roman" w:hAnsi="Times New Roman" w:cs="Times New Roman"/>
          <w:noProof/>
        </w:rPr>
        <w:tab/>
        <w:t xml:space="preserve">R. G. Asch, Climate change and decadal shifts in the phenology of larval fishes in the California Current ecosystem. </w:t>
      </w:r>
      <w:r w:rsidRPr="00C87BAE">
        <w:rPr>
          <w:rFonts w:ascii="Times New Roman" w:hAnsi="Times New Roman" w:cs="Times New Roman"/>
          <w:i/>
          <w:iCs/>
          <w:noProof/>
        </w:rPr>
        <w:t>Proc. Natl. Acad. Sci. U. S. A.</w:t>
      </w:r>
      <w:r w:rsidRPr="00C87BAE">
        <w:rPr>
          <w:rFonts w:ascii="Times New Roman" w:hAnsi="Times New Roman" w:cs="Times New Roman"/>
          <w:noProof/>
        </w:rPr>
        <w:t xml:space="preserve"> </w:t>
      </w:r>
      <w:r w:rsidRPr="00C87BAE">
        <w:rPr>
          <w:rFonts w:ascii="Times New Roman" w:hAnsi="Times New Roman" w:cs="Times New Roman"/>
          <w:b/>
          <w:bCs/>
          <w:noProof/>
        </w:rPr>
        <w:t>112</w:t>
      </w:r>
      <w:r w:rsidRPr="00C87BAE">
        <w:rPr>
          <w:rFonts w:ascii="Times New Roman" w:hAnsi="Times New Roman" w:cs="Times New Roman"/>
          <w:noProof/>
        </w:rPr>
        <w:t>, E4065–E4074 (2015).</w:t>
      </w:r>
    </w:p>
    <w:p w14:paraId="4D3FD4E3"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20. </w:t>
      </w:r>
      <w:r w:rsidRPr="00C87BAE">
        <w:rPr>
          <w:rFonts w:ascii="Times New Roman" w:hAnsi="Times New Roman" w:cs="Times New Roman"/>
          <w:noProof/>
        </w:rPr>
        <w:tab/>
        <w:t xml:space="preserve">A. R. Thompson, N. J. Ben-Aderet, N. M. Bowlin, D. Kacev, R. Swalethorp, W. Watson, Putting the Pacific marine heatwave into perspective: The response of larval fish off southern California to unprecedented warming in 2014–2016 relative to the previous 65 years. </w:t>
      </w:r>
      <w:r w:rsidRPr="00C87BAE">
        <w:rPr>
          <w:rFonts w:ascii="Times New Roman" w:hAnsi="Times New Roman" w:cs="Times New Roman"/>
          <w:i/>
          <w:iCs/>
          <w:noProof/>
        </w:rPr>
        <w:t>Glob. Chang. Biol.</w:t>
      </w:r>
      <w:r w:rsidRPr="00C87BAE">
        <w:rPr>
          <w:rFonts w:ascii="Times New Roman" w:hAnsi="Times New Roman" w:cs="Times New Roman"/>
          <w:noProof/>
        </w:rPr>
        <w:t xml:space="preserve"> </w:t>
      </w:r>
      <w:r w:rsidRPr="00C87BAE">
        <w:rPr>
          <w:rFonts w:ascii="Times New Roman" w:hAnsi="Times New Roman" w:cs="Times New Roman"/>
          <w:b/>
          <w:bCs/>
          <w:noProof/>
        </w:rPr>
        <w:t>28</w:t>
      </w:r>
      <w:r w:rsidRPr="00C87BAE">
        <w:rPr>
          <w:rFonts w:ascii="Times New Roman" w:hAnsi="Times New Roman" w:cs="Times New Roman"/>
          <w:noProof/>
        </w:rPr>
        <w:t>, 1766–1785 (2022).</w:t>
      </w:r>
    </w:p>
    <w:p w14:paraId="24D6E52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21. </w:t>
      </w:r>
      <w:r w:rsidRPr="00C87BAE">
        <w:rPr>
          <w:rFonts w:ascii="Times New Roman" w:hAnsi="Times New Roman" w:cs="Times New Roman"/>
          <w:noProof/>
        </w:rPr>
        <w:tab/>
        <w:t xml:space="preserve">A. R. Thompson, D. C. Chen, L. W. Guo, J. R. Hyde, W. Watson, Larval abundances of rockfishes that were historically targeted by fishing increased over 16 years in association with a large marine protected area. </w:t>
      </w:r>
      <w:r w:rsidRPr="00C87BAE">
        <w:rPr>
          <w:rFonts w:ascii="Times New Roman" w:hAnsi="Times New Roman" w:cs="Times New Roman"/>
          <w:i/>
          <w:iCs/>
          <w:noProof/>
        </w:rPr>
        <w:t>R. Soc. Open Sci.</w:t>
      </w:r>
      <w:r w:rsidRPr="00C87BAE">
        <w:rPr>
          <w:rFonts w:ascii="Times New Roman" w:hAnsi="Times New Roman" w:cs="Times New Roman"/>
          <w:noProof/>
        </w:rPr>
        <w:t xml:space="preserve"> </w:t>
      </w:r>
      <w:r w:rsidRPr="00C87BAE">
        <w:rPr>
          <w:rFonts w:ascii="Times New Roman" w:hAnsi="Times New Roman" w:cs="Times New Roman"/>
          <w:b/>
          <w:bCs/>
          <w:noProof/>
        </w:rPr>
        <w:t>4</w:t>
      </w:r>
      <w:r w:rsidRPr="00C87BAE">
        <w:rPr>
          <w:rFonts w:ascii="Times New Roman" w:hAnsi="Times New Roman" w:cs="Times New Roman"/>
          <w:noProof/>
        </w:rPr>
        <w:t>, 170639 (2017).</w:t>
      </w:r>
    </w:p>
    <w:p w14:paraId="6321D71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22. </w:t>
      </w:r>
      <w:r w:rsidRPr="00C87BAE">
        <w:rPr>
          <w:rFonts w:ascii="Times New Roman" w:hAnsi="Times New Roman" w:cs="Times New Roman"/>
          <w:noProof/>
        </w:rPr>
        <w:tab/>
        <w:t xml:space="preserve">Z. Gold, E. E. Curd, K. D. Goodwin, E. S. Choi, B. W. Frable, A. R. Thompson, H. J. Walker, R. S. Burton, D. Kacev, L. D. Martz, P. H. Barber, Improving metabarcoding taxonomic assignment: A case study of fishes in a large marine ecosystem. </w:t>
      </w:r>
      <w:r w:rsidRPr="00C87BAE">
        <w:rPr>
          <w:rFonts w:ascii="Times New Roman" w:hAnsi="Times New Roman" w:cs="Times New Roman"/>
          <w:i/>
          <w:iCs/>
          <w:noProof/>
        </w:rPr>
        <w:t>Mol. Ecol. Resour.</w:t>
      </w:r>
      <w:r w:rsidRPr="00C87BAE">
        <w:rPr>
          <w:rFonts w:ascii="Times New Roman" w:hAnsi="Times New Roman" w:cs="Times New Roman"/>
          <w:noProof/>
        </w:rPr>
        <w:t xml:space="preserve"> </w:t>
      </w:r>
      <w:r w:rsidRPr="00C87BAE">
        <w:rPr>
          <w:rFonts w:ascii="Times New Roman" w:hAnsi="Times New Roman" w:cs="Times New Roman"/>
          <w:b/>
          <w:bCs/>
          <w:noProof/>
        </w:rPr>
        <w:t>21</w:t>
      </w:r>
      <w:r w:rsidRPr="00C87BAE">
        <w:rPr>
          <w:rFonts w:ascii="Times New Roman" w:hAnsi="Times New Roman" w:cs="Times New Roman"/>
          <w:noProof/>
        </w:rPr>
        <w:t>, 2546–2564 (2021).</w:t>
      </w:r>
    </w:p>
    <w:p w14:paraId="244589F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23. </w:t>
      </w:r>
      <w:r w:rsidRPr="00C87BAE">
        <w:rPr>
          <w:rFonts w:ascii="Times New Roman" w:hAnsi="Times New Roman" w:cs="Times New Roman"/>
          <w:noProof/>
        </w:rPr>
        <w:tab/>
        <w:t xml:space="preserve">M. Miya, R. O. Gotoh, T. Sado, MiFish metabarcoding: a high-throughput approach for simultaneous detection of multiple fish species from environmental DNA and other samples. </w:t>
      </w:r>
      <w:r w:rsidRPr="00C87BAE">
        <w:rPr>
          <w:rFonts w:ascii="Times New Roman" w:hAnsi="Times New Roman" w:cs="Times New Roman"/>
          <w:i/>
          <w:iCs/>
          <w:noProof/>
        </w:rPr>
        <w:t>Fish. Sci.</w:t>
      </w:r>
      <w:r w:rsidRPr="00C87BAE">
        <w:rPr>
          <w:rFonts w:ascii="Times New Roman" w:hAnsi="Times New Roman" w:cs="Times New Roman"/>
          <w:noProof/>
        </w:rPr>
        <w:t xml:space="preserve"> </w:t>
      </w:r>
      <w:r w:rsidRPr="00C87BAE">
        <w:rPr>
          <w:rFonts w:ascii="Times New Roman" w:hAnsi="Times New Roman" w:cs="Times New Roman"/>
          <w:b/>
          <w:bCs/>
          <w:noProof/>
        </w:rPr>
        <w:t>86</w:t>
      </w:r>
      <w:r w:rsidRPr="00C87BAE">
        <w:rPr>
          <w:rFonts w:ascii="Times New Roman" w:hAnsi="Times New Roman" w:cs="Times New Roman"/>
          <w:noProof/>
        </w:rPr>
        <w:t>, 939–970 (2020).</w:t>
      </w:r>
    </w:p>
    <w:p w14:paraId="1ACA7ED5"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24. </w:t>
      </w:r>
      <w:r w:rsidRPr="00C87BAE">
        <w:rPr>
          <w:rFonts w:ascii="Times New Roman" w:hAnsi="Times New Roman" w:cs="Times New Roman"/>
          <w:noProof/>
        </w:rPr>
        <w:tab/>
        <w:t xml:space="preserve">M. G. Jacox, M. A. Alexander, N. J. Mantua, J. D. Scott, G. Hervieux, R. S. Webb, F. E. Werner, 6. Forcing of multiyear extreme ocean temperatures that impacted California current living marine resources in 2016. </w:t>
      </w:r>
      <w:r w:rsidRPr="00C87BAE">
        <w:rPr>
          <w:rFonts w:ascii="Times New Roman" w:hAnsi="Times New Roman" w:cs="Times New Roman"/>
          <w:i/>
          <w:iCs/>
          <w:noProof/>
        </w:rPr>
        <w:t>Bull. Am. Meteorol. Soc.</w:t>
      </w:r>
      <w:r w:rsidRPr="00C87BAE">
        <w:rPr>
          <w:rFonts w:ascii="Times New Roman" w:hAnsi="Times New Roman" w:cs="Times New Roman"/>
          <w:noProof/>
        </w:rPr>
        <w:t xml:space="preserve"> </w:t>
      </w:r>
      <w:r w:rsidRPr="00C87BAE">
        <w:rPr>
          <w:rFonts w:ascii="Times New Roman" w:hAnsi="Times New Roman" w:cs="Times New Roman"/>
          <w:b/>
          <w:bCs/>
          <w:noProof/>
        </w:rPr>
        <w:t>99</w:t>
      </w:r>
      <w:r w:rsidRPr="00C87BAE">
        <w:rPr>
          <w:rFonts w:ascii="Times New Roman" w:hAnsi="Times New Roman" w:cs="Times New Roman"/>
          <w:noProof/>
        </w:rPr>
        <w:t>, S27–S33 (2018).</w:t>
      </w:r>
    </w:p>
    <w:p w14:paraId="65706A6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25. </w:t>
      </w:r>
      <w:r w:rsidRPr="00C87BAE">
        <w:rPr>
          <w:rFonts w:ascii="Times New Roman" w:hAnsi="Times New Roman" w:cs="Times New Roman"/>
          <w:noProof/>
        </w:rPr>
        <w:tab/>
        <w:t xml:space="preserve">C. A. Morgan, B. R. Beckman, L. A. Weitkamp, K. L. Fresh, Recent Ecosystem Disturbance in the Northern California Current. </w:t>
      </w:r>
      <w:r w:rsidRPr="00C87BAE">
        <w:rPr>
          <w:rFonts w:ascii="Times New Roman" w:hAnsi="Times New Roman" w:cs="Times New Roman"/>
          <w:i/>
          <w:iCs/>
          <w:noProof/>
        </w:rPr>
        <w:t>Fisheries</w:t>
      </w:r>
      <w:r w:rsidRPr="00C87BAE">
        <w:rPr>
          <w:rFonts w:ascii="Times New Roman" w:hAnsi="Times New Roman" w:cs="Times New Roman"/>
          <w:noProof/>
        </w:rPr>
        <w:t xml:space="preserve">. </w:t>
      </w:r>
      <w:r w:rsidRPr="00C87BAE">
        <w:rPr>
          <w:rFonts w:ascii="Times New Roman" w:hAnsi="Times New Roman" w:cs="Times New Roman"/>
          <w:b/>
          <w:bCs/>
          <w:noProof/>
        </w:rPr>
        <w:t>44</w:t>
      </w:r>
      <w:r w:rsidRPr="00C87BAE">
        <w:rPr>
          <w:rFonts w:ascii="Times New Roman" w:hAnsi="Times New Roman" w:cs="Times New Roman"/>
          <w:noProof/>
        </w:rPr>
        <w:t>, 465–474 (2019).</w:t>
      </w:r>
    </w:p>
    <w:p w14:paraId="24AEADAA"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26. </w:t>
      </w:r>
      <w:r w:rsidRPr="00C87BAE">
        <w:rPr>
          <w:rFonts w:ascii="Times New Roman" w:hAnsi="Times New Roman" w:cs="Times New Roman"/>
          <w:noProof/>
        </w:rPr>
        <w:tab/>
        <w:t xml:space="preserve">C. L. Gentemann, M. R. Fewings, M. García-Reyes, Satellite sea surface temperatures </w:t>
      </w:r>
      <w:r w:rsidRPr="00C87BAE">
        <w:rPr>
          <w:rFonts w:ascii="Times New Roman" w:hAnsi="Times New Roman" w:cs="Times New Roman"/>
          <w:noProof/>
        </w:rPr>
        <w:lastRenderedPageBreak/>
        <w:t xml:space="preserve">along the West Coast of the United States during the 2014–2016 northeast Pacific marine heat wave. </w:t>
      </w:r>
      <w:r w:rsidRPr="00C87BAE">
        <w:rPr>
          <w:rFonts w:ascii="Times New Roman" w:hAnsi="Times New Roman" w:cs="Times New Roman"/>
          <w:i/>
          <w:iCs/>
          <w:noProof/>
        </w:rPr>
        <w:t>Geophys. Res. Lett.</w:t>
      </w:r>
      <w:r w:rsidRPr="00C87BAE">
        <w:rPr>
          <w:rFonts w:ascii="Times New Roman" w:hAnsi="Times New Roman" w:cs="Times New Roman"/>
          <w:noProof/>
        </w:rPr>
        <w:t xml:space="preserve"> </w:t>
      </w:r>
      <w:r w:rsidRPr="00C87BAE">
        <w:rPr>
          <w:rFonts w:ascii="Times New Roman" w:hAnsi="Times New Roman" w:cs="Times New Roman"/>
          <w:b/>
          <w:bCs/>
          <w:noProof/>
        </w:rPr>
        <w:t>44</w:t>
      </w:r>
      <w:r w:rsidRPr="00C87BAE">
        <w:rPr>
          <w:rFonts w:ascii="Times New Roman" w:hAnsi="Times New Roman" w:cs="Times New Roman"/>
          <w:noProof/>
        </w:rPr>
        <w:t>, 312–319 (2017).</w:t>
      </w:r>
    </w:p>
    <w:p w14:paraId="5C4907BB"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27. </w:t>
      </w:r>
      <w:r w:rsidRPr="00C87BAE">
        <w:rPr>
          <w:rFonts w:ascii="Times New Roman" w:hAnsi="Times New Roman" w:cs="Times New Roman"/>
          <w:noProof/>
        </w:rPr>
        <w:tab/>
        <w:t xml:space="preserve">H. G. Moser, R. L. Charter, P. E. Smith, D. A. Ambrose, S. R. Charter, C. A. Meyer, E. M. Sandknop, W. Watson, </w:t>
      </w:r>
      <w:r w:rsidRPr="00C87BAE">
        <w:rPr>
          <w:rFonts w:ascii="Times New Roman" w:hAnsi="Times New Roman" w:cs="Times New Roman"/>
          <w:i/>
          <w:iCs/>
          <w:noProof/>
        </w:rPr>
        <w:t>Distributional atlas of fish larvae and eggs in the California Current region: taxa with 1000 or more total larvae, 1951 through 1984</w:t>
      </w:r>
      <w:r w:rsidRPr="00C87BAE">
        <w:rPr>
          <w:rFonts w:ascii="Times New Roman" w:hAnsi="Times New Roman" w:cs="Times New Roman"/>
          <w:noProof/>
        </w:rPr>
        <w:t xml:space="preserve"> (Marine Life Research Program, Scripps Institution of Oceanography, 1993), vol. 53.</w:t>
      </w:r>
    </w:p>
    <w:p w14:paraId="78BA7AE1"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28. </w:t>
      </w:r>
      <w:r w:rsidRPr="00C87BAE">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C87BAE">
        <w:rPr>
          <w:rFonts w:ascii="Times New Roman" w:hAnsi="Times New Roman" w:cs="Times New Roman"/>
          <w:i/>
          <w:iCs/>
          <w:noProof/>
        </w:rPr>
        <w:t>R. Soc. Open Sci.</w:t>
      </w:r>
      <w:r w:rsidRPr="00C87BAE">
        <w:rPr>
          <w:rFonts w:ascii="Times New Roman" w:hAnsi="Times New Roman" w:cs="Times New Roman"/>
          <w:noProof/>
        </w:rPr>
        <w:t xml:space="preserve"> </w:t>
      </w:r>
      <w:r w:rsidRPr="00C87BAE">
        <w:rPr>
          <w:rFonts w:ascii="Times New Roman" w:hAnsi="Times New Roman" w:cs="Times New Roman"/>
          <w:b/>
          <w:bCs/>
          <w:noProof/>
        </w:rPr>
        <w:t>2</w:t>
      </w:r>
      <w:r w:rsidRPr="00C87BAE">
        <w:rPr>
          <w:rFonts w:ascii="Times New Roman" w:hAnsi="Times New Roman" w:cs="Times New Roman"/>
          <w:noProof/>
        </w:rPr>
        <w:t>, 150088 (2015).</w:t>
      </w:r>
    </w:p>
    <w:p w14:paraId="250903CC"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29. </w:t>
      </w:r>
      <w:r w:rsidRPr="00C87BAE">
        <w:rPr>
          <w:rFonts w:ascii="Times New Roman" w:hAnsi="Times New Roman" w:cs="Times New Roman"/>
          <w:noProof/>
        </w:rPr>
        <w:tab/>
        <w:t xml:space="preserve">E. E. Curd, Z. Gold, G. S. Kandlikar, J. Gomer, M. Ogden, T. O’Connell, L. Pipes, T. M. Schweizer, L. Rabichow, M. Lin, B. Shi, P. H. Barber, N. Kraft, R. Wayne, R. S. Meyer, Anacapa Toolkit: An environmental DNA toolkit for processing multilocus metabarcode datasets. </w:t>
      </w:r>
      <w:r w:rsidRPr="00C87BAE">
        <w:rPr>
          <w:rFonts w:ascii="Times New Roman" w:hAnsi="Times New Roman" w:cs="Times New Roman"/>
          <w:i/>
          <w:iCs/>
          <w:noProof/>
        </w:rPr>
        <w:t>Methods Ecol. Evol.</w:t>
      </w:r>
      <w:r w:rsidRPr="00C87BAE">
        <w:rPr>
          <w:rFonts w:ascii="Times New Roman" w:hAnsi="Times New Roman" w:cs="Times New Roman"/>
          <w:noProof/>
        </w:rPr>
        <w:t xml:space="preserve"> </w:t>
      </w:r>
      <w:r w:rsidRPr="00C87BAE">
        <w:rPr>
          <w:rFonts w:ascii="Times New Roman" w:hAnsi="Times New Roman" w:cs="Times New Roman"/>
          <w:b/>
          <w:bCs/>
          <w:noProof/>
        </w:rPr>
        <w:t>10</w:t>
      </w:r>
      <w:r w:rsidRPr="00C87BAE">
        <w:rPr>
          <w:rFonts w:ascii="Times New Roman" w:hAnsi="Times New Roman" w:cs="Times New Roman"/>
          <w:noProof/>
        </w:rPr>
        <w:t>, 1469–1475 (2019).</w:t>
      </w:r>
    </w:p>
    <w:p w14:paraId="65E37EE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30. </w:t>
      </w:r>
      <w:r w:rsidRPr="00C87BAE">
        <w:rPr>
          <w:rFonts w:ascii="Times New Roman" w:hAnsi="Times New Roman" w:cs="Times New Roman"/>
          <w:noProof/>
        </w:rPr>
        <w:tab/>
        <w:t xml:space="preserve">R. Gallego, E. Jacobs-Palmer, K. Cribari, R. P. Kelly, Environmental DNA metabarcoding reveals winners and losers of global change in coastal waters: EDNA and climate change. </w:t>
      </w:r>
      <w:r w:rsidRPr="00C87BAE">
        <w:rPr>
          <w:rFonts w:ascii="Times New Roman" w:hAnsi="Times New Roman" w:cs="Times New Roman"/>
          <w:i/>
          <w:iCs/>
          <w:noProof/>
        </w:rPr>
        <w:t>Proc. R. Soc. B Biol. Sci.</w:t>
      </w:r>
      <w:r w:rsidRPr="00C87BAE">
        <w:rPr>
          <w:rFonts w:ascii="Times New Roman" w:hAnsi="Times New Roman" w:cs="Times New Roman"/>
          <w:noProof/>
        </w:rPr>
        <w:t xml:space="preserve"> </w:t>
      </w:r>
      <w:r w:rsidRPr="00C87BAE">
        <w:rPr>
          <w:rFonts w:ascii="Times New Roman" w:hAnsi="Times New Roman" w:cs="Times New Roman"/>
          <w:b/>
          <w:bCs/>
          <w:noProof/>
        </w:rPr>
        <w:t>287</w:t>
      </w:r>
      <w:r w:rsidRPr="00C87BAE">
        <w:rPr>
          <w:rFonts w:ascii="Times New Roman" w:hAnsi="Times New Roman" w:cs="Times New Roman"/>
          <w:noProof/>
        </w:rPr>
        <w:t>, 20202424 (2020).</w:t>
      </w:r>
    </w:p>
    <w:p w14:paraId="63883CEE"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31. </w:t>
      </w:r>
      <w:r w:rsidRPr="00C87BAE">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C87BAE">
        <w:rPr>
          <w:rFonts w:ascii="Times New Roman" w:hAnsi="Times New Roman" w:cs="Times New Roman"/>
          <w:i/>
          <w:iCs/>
          <w:noProof/>
        </w:rPr>
        <w:t>R. Soc. Open Sci.</w:t>
      </w:r>
      <w:r w:rsidRPr="00C87BAE">
        <w:rPr>
          <w:rFonts w:ascii="Times New Roman" w:hAnsi="Times New Roman" w:cs="Times New Roman"/>
          <w:noProof/>
        </w:rPr>
        <w:t xml:space="preserve"> </w:t>
      </w:r>
      <w:r w:rsidRPr="00C87BAE">
        <w:rPr>
          <w:rFonts w:ascii="Times New Roman" w:hAnsi="Times New Roman" w:cs="Times New Roman"/>
          <w:b/>
          <w:bCs/>
          <w:noProof/>
        </w:rPr>
        <w:t>2</w:t>
      </w:r>
      <w:r w:rsidRPr="00C87BAE">
        <w:rPr>
          <w:rFonts w:ascii="Times New Roman" w:hAnsi="Times New Roman" w:cs="Times New Roman"/>
          <w:noProof/>
        </w:rPr>
        <w:t>, 150088 (2015).</w:t>
      </w:r>
    </w:p>
    <w:p w14:paraId="7C966E91"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32. </w:t>
      </w:r>
      <w:r w:rsidRPr="00C87BAE">
        <w:rPr>
          <w:rFonts w:ascii="Times New Roman" w:hAnsi="Times New Roman" w:cs="Times New Roman"/>
          <w:noProof/>
        </w:rPr>
        <w:tab/>
        <w:t xml:space="preserve">R. P. Kelly, A. O. Shelton, R. Gallego, Understanding PCR Processes to Draw Meaningful Conclusions from Environmental DNA Studies. </w:t>
      </w:r>
      <w:r w:rsidRPr="00C87BAE">
        <w:rPr>
          <w:rFonts w:ascii="Times New Roman" w:hAnsi="Times New Roman" w:cs="Times New Roman"/>
          <w:i/>
          <w:iCs/>
          <w:noProof/>
        </w:rPr>
        <w:t>Sci. Rep.</w:t>
      </w:r>
      <w:r w:rsidRPr="00C87BAE">
        <w:rPr>
          <w:rFonts w:ascii="Times New Roman" w:hAnsi="Times New Roman" w:cs="Times New Roman"/>
          <w:noProof/>
        </w:rPr>
        <w:t xml:space="preserve"> </w:t>
      </w:r>
      <w:r w:rsidRPr="00C87BAE">
        <w:rPr>
          <w:rFonts w:ascii="Times New Roman" w:hAnsi="Times New Roman" w:cs="Times New Roman"/>
          <w:b/>
          <w:bCs/>
          <w:noProof/>
        </w:rPr>
        <w:t>9</w:t>
      </w:r>
      <w:r w:rsidRPr="00C87BAE">
        <w:rPr>
          <w:rFonts w:ascii="Times New Roman" w:hAnsi="Times New Roman" w:cs="Times New Roman"/>
          <w:noProof/>
        </w:rPr>
        <w:t>, 1–14 (2019).</w:t>
      </w:r>
    </w:p>
    <w:p w14:paraId="321CB76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33. </w:t>
      </w:r>
      <w:r w:rsidRPr="00C87BAE">
        <w:rPr>
          <w:rFonts w:ascii="Times New Roman" w:hAnsi="Times New Roman" w:cs="Times New Roman"/>
          <w:noProof/>
        </w:rPr>
        <w:tab/>
        <w:t xml:space="preserve">M. R. McLaren, A. D. Willis, B. J. Callahan, Consistent and correctable bias in </w:t>
      </w:r>
      <w:r w:rsidRPr="00C87BAE">
        <w:rPr>
          <w:rFonts w:ascii="Times New Roman" w:hAnsi="Times New Roman" w:cs="Times New Roman"/>
          <w:noProof/>
        </w:rPr>
        <w:lastRenderedPageBreak/>
        <w:t xml:space="preserve">metagenomic sequencing experiments. </w:t>
      </w:r>
      <w:r w:rsidRPr="00C87BAE">
        <w:rPr>
          <w:rFonts w:ascii="Times New Roman" w:hAnsi="Times New Roman" w:cs="Times New Roman"/>
          <w:i/>
          <w:iCs/>
          <w:noProof/>
        </w:rPr>
        <w:t>Elife</w:t>
      </w:r>
      <w:r w:rsidRPr="00C87BAE">
        <w:rPr>
          <w:rFonts w:ascii="Times New Roman" w:hAnsi="Times New Roman" w:cs="Times New Roman"/>
          <w:noProof/>
        </w:rPr>
        <w:t xml:space="preserve">. </w:t>
      </w:r>
      <w:r w:rsidRPr="00C87BAE">
        <w:rPr>
          <w:rFonts w:ascii="Times New Roman" w:hAnsi="Times New Roman" w:cs="Times New Roman"/>
          <w:b/>
          <w:bCs/>
          <w:noProof/>
        </w:rPr>
        <w:t>8</w:t>
      </w:r>
      <w:r w:rsidRPr="00C87BAE">
        <w:rPr>
          <w:rFonts w:ascii="Times New Roman" w:hAnsi="Times New Roman" w:cs="Times New Roman"/>
          <w:noProof/>
        </w:rPr>
        <w:t>, e46923 (2019).</w:t>
      </w:r>
    </w:p>
    <w:p w14:paraId="12B48E50"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34. </w:t>
      </w:r>
      <w:r w:rsidRPr="00C87BAE">
        <w:rPr>
          <w:rFonts w:ascii="Times New Roman" w:hAnsi="Times New Roman" w:cs="Times New Roman"/>
          <w:noProof/>
        </w:rPr>
        <w:tab/>
        <w:t xml:space="preserve">J. D. Silverman, R. J. Bloom, S. Jiang, H. K. Durand, E. Dallow, S. Mukherjee, L. A. David, Measuring and mitigating PCR bias in microbiota datasets. </w:t>
      </w:r>
      <w:r w:rsidRPr="00C87BAE">
        <w:rPr>
          <w:rFonts w:ascii="Times New Roman" w:hAnsi="Times New Roman" w:cs="Times New Roman"/>
          <w:i/>
          <w:iCs/>
          <w:noProof/>
        </w:rPr>
        <w:t>PLoS Comput. Biol.</w:t>
      </w:r>
      <w:r w:rsidRPr="00C87BAE">
        <w:rPr>
          <w:rFonts w:ascii="Times New Roman" w:hAnsi="Times New Roman" w:cs="Times New Roman"/>
          <w:noProof/>
        </w:rPr>
        <w:t xml:space="preserve"> </w:t>
      </w:r>
      <w:r w:rsidRPr="00C87BAE">
        <w:rPr>
          <w:rFonts w:ascii="Times New Roman" w:hAnsi="Times New Roman" w:cs="Times New Roman"/>
          <w:b/>
          <w:bCs/>
          <w:noProof/>
        </w:rPr>
        <w:t>17</w:t>
      </w:r>
      <w:r w:rsidRPr="00C87BAE">
        <w:rPr>
          <w:rFonts w:ascii="Times New Roman" w:hAnsi="Times New Roman" w:cs="Times New Roman"/>
          <w:noProof/>
        </w:rPr>
        <w:t>, e1009113 (2021).</w:t>
      </w:r>
    </w:p>
    <w:p w14:paraId="33C446C4"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35. </w:t>
      </w:r>
      <w:r w:rsidRPr="00C87BAE">
        <w:rPr>
          <w:rFonts w:ascii="Times New Roman" w:hAnsi="Times New Roman" w:cs="Times New Roman"/>
          <w:noProof/>
        </w:rPr>
        <w:tab/>
        <w:t xml:space="preserve">G. B. Gloor, J. M. Macklaim, V. Pawlowsky-Glahn, J. J. Egozcue, Microbiome datasets are compositional: And this is not optional. </w:t>
      </w:r>
      <w:r w:rsidRPr="00C87BAE">
        <w:rPr>
          <w:rFonts w:ascii="Times New Roman" w:hAnsi="Times New Roman" w:cs="Times New Roman"/>
          <w:i/>
          <w:iCs/>
          <w:noProof/>
        </w:rPr>
        <w:t>Front. Microbiol.</w:t>
      </w:r>
      <w:r w:rsidRPr="00C87BAE">
        <w:rPr>
          <w:rFonts w:ascii="Times New Roman" w:hAnsi="Times New Roman" w:cs="Times New Roman"/>
          <w:noProof/>
        </w:rPr>
        <w:t xml:space="preserve"> </w:t>
      </w:r>
      <w:r w:rsidRPr="00C87BAE">
        <w:rPr>
          <w:rFonts w:ascii="Times New Roman" w:hAnsi="Times New Roman" w:cs="Times New Roman"/>
          <w:b/>
          <w:bCs/>
          <w:noProof/>
        </w:rPr>
        <w:t>8</w:t>
      </w:r>
      <w:r w:rsidRPr="00C87BAE">
        <w:rPr>
          <w:rFonts w:ascii="Times New Roman" w:hAnsi="Times New Roman" w:cs="Times New Roman"/>
          <w:noProof/>
        </w:rPr>
        <w:t>, 2224 (2017).</w:t>
      </w:r>
    </w:p>
    <w:p w14:paraId="0BDB8D6C"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36. </w:t>
      </w:r>
      <w:r w:rsidRPr="00C87BAE">
        <w:rPr>
          <w:rFonts w:ascii="Times New Roman" w:hAnsi="Times New Roman" w:cs="Times New Roman"/>
          <w:noProof/>
        </w:rPr>
        <w:tab/>
        <w:t xml:space="preserve">J. J. Jos´, J. Egozcue, J. Graffelman, M. I. Ortego, V. Pawlowsky-Glahn, Some thoughts on counts in sequencing studies. </w:t>
      </w:r>
      <w:r w:rsidRPr="00C87BAE">
        <w:rPr>
          <w:rFonts w:ascii="Times New Roman" w:hAnsi="Times New Roman" w:cs="Times New Roman"/>
          <w:i/>
          <w:iCs/>
          <w:noProof/>
        </w:rPr>
        <w:t>NAR Genomics Bioinforma.</w:t>
      </w:r>
      <w:r w:rsidRPr="00C87BAE">
        <w:rPr>
          <w:rFonts w:ascii="Times New Roman" w:hAnsi="Times New Roman" w:cs="Times New Roman"/>
          <w:noProof/>
        </w:rPr>
        <w:t xml:space="preserve"> </w:t>
      </w:r>
      <w:r w:rsidRPr="00C87BAE">
        <w:rPr>
          <w:rFonts w:ascii="Times New Roman" w:hAnsi="Times New Roman" w:cs="Times New Roman"/>
          <w:b/>
          <w:bCs/>
          <w:noProof/>
        </w:rPr>
        <w:t>2</w:t>
      </w:r>
      <w:r w:rsidRPr="00C87BAE">
        <w:rPr>
          <w:rFonts w:ascii="Times New Roman" w:hAnsi="Times New Roman" w:cs="Times New Roman"/>
          <w:noProof/>
        </w:rPr>
        <w:t>, 1–10 (2020).</w:t>
      </w:r>
    </w:p>
    <w:p w14:paraId="00CD0EE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37. </w:t>
      </w:r>
      <w:r w:rsidRPr="00C87BAE">
        <w:rPr>
          <w:rFonts w:ascii="Times New Roman" w:hAnsi="Times New Roman" w:cs="Times New Roman"/>
          <w:noProof/>
        </w:rPr>
        <w:tab/>
        <w:t xml:space="preserve">A. R. Thompson, S. McClatchie, E. D. Weber, W. Watson, C. E. Lennert-Cody, Correcting for bias in calcofi ichthyoplankton abundance estimates associated with the 1977 transition from ring to bongo net sampling. </w:t>
      </w:r>
      <w:r w:rsidRPr="00C87BAE">
        <w:rPr>
          <w:rFonts w:ascii="Times New Roman" w:hAnsi="Times New Roman" w:cs="Times New Roman"/>
          <w:i/>
          <w:iCs/>
          <w:noProof/>
        </w:rPr>
        <w:t>Calif. Coop. Ocean. Fish. Investig. Reports</w:t>
      </w:r>
      <w:r w:rsidRPr="00C87BAE">
        <w:rPr>
          <w:rFonts w:ascii="Times New Roman" w:hAnsi="Times New Roman" w:cs="Times New Roman"/>
          <w:noProof/>
        </w:rPr>
        <w:t xml:space="preserve">. </w:t>
      </w:r>
      <w:r w:rsidRPr="00C87BAE">
        <w:rPr>
          <w:rFonts w:ascii="Times New Roman" w:hAnsi="Times New Roman" w:cs="Times New Roman"/>
          <w:b/>
          <w:bCs/>
          <w:noProof/>
        </w:rPr>
        <w:t>58</w:t>
      </w:r>
      <w:r w:rsidRPr="00C87BAE">
        <w:rPr>
          <w:rFonts w:ascii="Times New Roman" w:hAnsi="Times New Roman" w:cs="Times New Roman"/>
          <w:noProof/>
        </w:rPr>
        <w:t>, 1–11 (2017).</w:t>
      </w:r>
    </w:p>
    <w:p w14:paraId="55C15CE7"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38. </w:t>
      </w:r>
      <w:r w:rsidRPr="00C87BAE">
        <w:rPr>
          <w:rFonts w:ascii="Times New Roman" w:hAnsi="Times New Roman" w:cs="Times New Roman"/>
          <w:noProof/>
        </w:rPr>
        <w:tab/>
        <w:t xml:space="preserve">X. Ren, P. F. Kuan, Negative binomial additive model for RNA-Seq data analysis. </w:t>
      </w:r>
      <w:r w:rsidRPr="00C87BAE">
        <w:rPr>
          <w:rFonts w:ascii="Times New Roman" w:hAnsi="Times New Roman" w:cs="Times New Roman"/>
          <w:i/>
          <w:iCs/>
          <w:noProof/>
        </w:rPr>
        <w:t>BMC Bioinformatics</w:t>
      </w:r>
      <w:r w:rsidRPr="00C87BAE">
        <w:rPr>
          <w:rFonts w:ascii="Times New Roman" w:hAnsi="Times New Roman" w:cs="Times New Roman"/>
          <w:noProof/>
        </w:rPr>
        <w:t xml:space="preserve">. </w:t>
      </w:r>
      <w:r w:rsidRPr="00C87BAE">
        <w:rPr>
          <w:rFonts w:ascii="Times New Roman" w:hAnsi="Times New Roman" w:cs="Times New Roman"/>
          <w:b/>
          <w:bCs/>
          <w:noProof/>
        </w:rPr>
        <w:t>21</w:t>
      </w:r>
      <w:r w:rsidRPr="00C87BAE">
        <w:rPr>
          <w:rFonts w:ascii="Times New Roman" w:hAnsi="Times New Roman" w:cs="Times New Roman"/>
          <w:noProof/>
        </w:rPr>
        <w:t>, 1–15 (2020).</w:t>
      </w:r>
    </w:p>
    <w:p w14:paraId="7615F178"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39. </w:t>
      </w:r>
      <w:r w:rsidRPr="00C87BAE">
        <w:rPr>
          <w:rFonts w:ascii="Times New Roman" w:hAnsi="Times New Roman" w:cs="Times New Roman"/>
          <w:noProof/>
        </w:rPr>
        <w:tab/>
        <w:t xml:space="preserve">T. Chambert, D. S. Pilliod, C. S. Goldberg, H. Doi, T. Takahara, An analytical framework for estimating aquatic species density from environmental DNA. </w:t>
      </w:r>
      <w:r w:rsidRPr="00C87BAE">
        <w:rPr>
          <w:rFonts w:ascii="Times New Roman" w:hAnsi="Times New Roman" w:cs="Times New Roman"/>
          <w:i/>
          <w:iCs/>
          <w:noProof/>
        </w:rPr>
        <w:t>Ecol. Evol.</w:t>
      </w:r>
      <w:r w:rsidRPr="00C87BAE">
        <w:rPr>
          <w:rFonts w:ascii="Times New Roman" w:hAnsi="Times New Roman" w:cs="Times New Roman"/>
          <w:noProof/>
        </w:rPr>
        <w:t xml:space="preserve"> </w:t>
      </w:r>
      <w:r w:rsidRPr="00C87BAE">
        <w:rPr>
          <w:rFonts w:ascii="Times New Roman" w:hAnsi="Times New Roman" w:cs="Times New Roman"/>
          <w:b/>
          <w:bCs/>
          <w:noProof/>
        </w:rPr>
        <w:t>8</w:t>
      </w:r>
      <w:r w:rsidRPr="00C87BAE">
        <w:rPr>
          <w:rFonts w:ascii="Times New Roman" w:hAnsi="Times New Roman" w:cs="Times New Roman"/>
          <w:noProof/>
        </w:rPr>
        <w:t>, 3468–3477 (2018).</w:t>
      </w:r>
    </w:p>
    <w:p w14:paraId="42DD6EF2"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40. </w:t>
      </w:r>
      <w:r w:rsidRPr="00C87BAE">
        <w:rPr>
          <w:rFonts w:ascii="Times New Roman" w:hAnsi="Times New Roman" w:cs="Times New Roman"/>
          <w:noProof/>
        </w:rPr>
        <w:tab/>
        <w:t xml:space="preserve">E. Meyer-Gutbrod, L. Kui, R. Miller, M. Nishimoto, L. Snook, M. Love, Moving on up: Vertical distribution shifts in rocky reef fish species during climate-driven decline in dissolved oxygen from 1995 to 2009. </w:t>
      </w:r>
      <w:r w:rsidRPr="00C87BAE">
        <w:rPr>
          <w:rFonts w:ascii="Times New Roman" w:hAnsi="Times New Roman" w:cs="Times New Roman"/>
          <w:i/>
          <w:iCs/>
          <w:noProof/>
        </w:rPr>
        <w:t>Glob. Chang. Biol.</w:t>
      </w:r>
      <w:r w:rsidRPr="00C87BAE">
        <w:rPr>
          <w:rFonts w:ascii="Times New Roman" w:hAnsi="Times New Roman" w:cs="Times New Roman"/>
          <w:noProof/>
        </w:rPr>
        <w:t xml:space="preserve"> </w:t>
      </w:r>
      <w:r w:rsidRPr="00C87BAE">
        <w:rPr>
          <w:rFonts w:ascii="Times New Roman" w:hAnsi="Times New Roman" w:cs="Times New Roman"/>
          <w:b/>
          <w:bCs/>
          <w:noProof/>
        </w:rPr>
        <w:t>27</w:t>
      </w:r>
      <w:r w:rsidRPr="00C87BAE">
        <w:rPr>
          <w:rFonts w:ascii="Times New Roman" w:hAnsi="Times New Roman" w:cs="Times New Roman"/>
          <w:noProof/>
        </w:rPr>
        <w:t>, 6280–6293 (2021).</w:t>
      </w:r>
    </w:p>
    <w:p w14:paraId="43F6188C"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41. </w:t>
      </w:r>
      <w:r w:rsidRPr="00C87BAE">
        <w:rPr>
          <w:rFonts w:ascii="Times New Roman" w:hAnsi="Times New Roman" w:cs="Times New Roman"/>
          <w:noProof/>
        </w:rPr>
        <w:tab/>
        <w:t xml:space="preserve">A. R. Thompson, C. J. Harvey, W. J. Sydeman, C. Barceló, S. J. Bograd, R. D. Brodeur, J. Fiechter, J. C. Field, N. Garfield, T. P. Good, E. L. Hazen, M. E. Hunsicker, K. Jacobson, M. G. Jacox, A. Leising, J. Lindsay, S. R. Melin, J. A. Santora, I. D. Schroeder, J. A. Thayer, B. K. Wells, G. D. Williams, Indicators of pelagic forage community shifts in the </w:t>
      </w:r>
      <w:r w:rsidRPr="00C87BAE">
        <w:rPr>
          <w:rFonts w:ascii="Times New Roman" w:hAnsi="Times New Roman" w:cs="Times New Roman"/>
          <w:noProof/>
        </w:rPr>
        <w:lastRenderedPageBreak/>
        <w:t xml:space="preserve">California Current Large Marine Ecosystem, 1998–2016. </w:t>
      </w:r>
      <w:r w:rsidRPr="00C87BAE">
        <w:rPr>
          <w:rFonts w:ascii="Times New Roman" w:hAnsi="Times New Roman" w:cs="Times New Roman"/>
          <w:i/>
          <w:iCs/>
          <w:noProof/>
        </w:rPr>
        <w:t>Ecol. Indic.</w:t>
      </w:r>
      <w:r w:rsidRPr="00C87BAE">
        <w:rPr>
          <w:rFonts w:ascii="Times New Roman" w:hAnsi="Times New Roman" w:cs="Times New Roman"/>
          <w:noProof/>
        </w:rPr>
        <w:t xml:space="preserve"> </w:t>
      </w:r>
      <w:r w:rsidRPr="00C87BAE">
        <w:rPr>
          <w:rFonts w:ascii="Times New Roman" w:hAnsi="Times New Roman" w:cs="Times New Roman"/>
          <w:b/>
          <w:bCs/>
          <w:noProof/>
        </w:rPr>
        <w:t>105</w:t>
      </w:r>
      <w:r w:rsidRPr="00C87BAE">
        <w:rPr>
          <w:rFonts w:ascii="Times New Roman" w:hAnsi="Times New Roman" w:cs="Times New Roman"/>
          <w:noProof/>
        </w:rPr>
        <w:t>, 215–228 (2019).</w:t>
      </w:r>
    </w:p>
    <w:p w14:paraId="53189C82"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42. </w:t>
      </w:r>
      <w:r w:rsidRPr="00C87BAE">
        <w:rPr>
          <w:rFonts w:ascii="Times New Roman" w:hAnsi="Times New Roman" w:cs="Times New Roman"/>
          <w:noProof/>
        </w:rPr>
        <w:tab/>
        <w:t xml:space="preserve">J. A. Santora, N. J. Mantua, I. D. Schroeder, J. C. Field, E. L. Hazen, S. J. Bograd, W. J. Sydeman, B. K. Wells, J. Calambokidis, L. Saez, D. Lawson, K. A. Forney, Habitat compression and ecosystem shifts as potential links between marine heatwave and record whale entanglements. </w:t>
      </w:r>
      <w:r w:rsidRPr="00C87BAE">
        <w:rPr>
          <w:rFonts w:ascii="Times New Roman" w:hAnsi="Times New Roman" w:cs="Times New Roman"/>
          <w:i/>
          <w:iCs/>
          <w:noProof/>
        </w:rPr>
        <w:t>Nat. Commun.</w:t>
      </w:r>
      <w:r w:rsidRPr="00C87BAE">
        <w:rPr>
          <w:rFonts w:ascii="Times New Roman" w:hAnsi="Times New Roman" w:cs="Times New Roman"/>
          <w:noProof/>
        </w:rPr>
        <w:t xml:space="preserve"> </w:t>
      </w:r>
      <w:r w:rsidRPr="00C87BAE">
        <w:rPr>
          <w:rFonts w:ascii="Times New Roman" w:hAnsi="Times New Roman" w:cs="Times New Roman"/>
          <w:b/>
          <w:bCs/>
          <w:noProof/>
        </w:rPr>
        <w:t>11</w:t>
      </w:r>
      <w:r w:rsidRPr="00C87BAE">
        <w:rPr>
          <w:rFonts w:ascii="Times New Roman" w:hAnsi="Times New Roman" w:cs="Times New Roman"/>
          <w:noProof/>
        </w:rPr>
        <w:t>, 1–12 (2020).</w:t>
      </w:r>
    </w:p>
    <w:p w14:paraId="72390569"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43. </w:t>
      </w:r>
      <w:r w:rsidRPr="00C87BAE">
        <w:rPr>
          <w:rFonts w:ascii="Times New Roman" w:hAnsi="Times New Roman" w:cs="Times New Roman"/>
          <w:noProof/>
        </w:rPr>
        <w:tab/>
        <w:t xml:space="preserve">A. Vergés, C. Doropoulos, H. A. Malcolm, M. Skye, M. Garcia-Pizá, E. M. Marzinelli, A. H. Campbell, E. Ballesteros, A. S. Hoey, A. Vila-Concejo, Y. M. Bozec, P. D. Steinberg, Long-term empirical evidence of ocean warming leading to tropicalization of fish communities, increased herbivory, and loss of kelp. </w:t>
      </w:r>
      <w:r w:rsidRPr="00C87BAE">
        <w:rPr>
          <w:rFonts w:ascii="Times New Roman" w:hAnsi="Times New Roman" w:cs="Times New Roman"/>
          <w:i/>
          <w:iCs/>
          <w:noProof/>
        </w:rPr>
        <w:t>Proc. Natl. Acad. Sci. U. S. A.</w:t>
      </w:r>
      <w:r w:rsidRPr="00C87BAE">
        <w:rPr>
          <w:rFonts w:ascii="Times New Roman" w:hAnsi="Times New Roman" w:cs="Times New Roman"/>
          <w:noProof/>
        </w:rPr>
        <w:t xml:space="preserve"> </w:t>
      </w:r>
      <w:r w:rsidRPr="00C87BAE">
        <w:rPr>
          <w:rFonts w:ascii="Times New Roman" w:hAnsi="Times New Roman" w:cs="Times New Roman"/>
          <w:b/>
          <w:bCs/>
          <w:noProof/>
        </w:rPr>
        <w:t>113</w:t>
      </w:r>
      <w:r w:rsidRPr="00C87BAE">
        <w:rPr>
          <w:rFonts w:ascii="Times New Roman" w:hAnsi="Times New Roman" w:cs="Times New Roman"/>
          <w:noProof/>
        </w:rPr>
        <w:t>, 13791–13796 (2016).</w:t>
      </w:r>
    </w:p>
    <w:p w14:paraId="1091735A"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44. </w:t>
      </w:r>
      <w:r w:rsidRPr="00C87BAE">
        <w:rPr>
          <w:rFonts w:ascii="Times New Roman" w:hAnsi="Times New Roman" w:cs="Times New Roman"/>
          <w:noProof/>
        </w:rPr>
        <w:tab/>
        <w:t xml:space="preserve">C. Chaudhary, A. J. Richardson, D. S. Schoeman, M. J. Costello, Global warming is causing a more pronounced dip in marine species richness around the equator. </w:t>
      </w:r>
      <w:r w:rsidRPr="00C87BAE">
        <w:rPr>
          <w:rFonts w:ascii="Times New Roman" w:hAnsi="Times New Roman" w:cs="Times New Roman"/>
          <w:i/>
          <w:iCs/>
          <w:noProof/>
        </w:rPr>
        <w:t>Proc. Natl. Acad. Sci. U. S. A.</w:t>
      </w:r>
      <w:r w:rsidRPr="00C87BAE">
        <w:rPr>
          <w:rFonts w:ascii="Times New Roman" w:hAnsi="Times New Roman" w:cs="Times New Roman"/>
          <w:noProof/>
        </w:rPr>
        <w:t xml:space="preserve"> </w:t>
      </w:r>
      <w:r w:rsidRPr="00C87BAE">
        <w:rPr>
          <w:rFonts w:ascii="Times New Roman" w:hAnsi="Times New Roman" w:cs="Times New Roman"/>
          <w:b/>
          <w:bCs/>
          <w:noProof/>
        </w:rPr>
        <w:t>118</w:t>
      </w:r>
      <w:r w:rsidRPr="00C87BAE">
        <w:rPr>
          <w:rFonts w:ascii="Times New Roman" w:hAnsi="Times New Roman" w:cs="Times New Roman"/>
          <w:noProof/>
        </w:rPr>
        <w:t xml:space="preserve"> (2021), doi:10.1073/pnas.2015094118.</w:t>
      </w:r>
    </w:p>
    <w:p w14:paraId="3702EDE1"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45. </w:t>
      </w:r>
      <w:r w:rsidRPr="00C87BAE">
        <w:rPr>
          <w:rFonts w:ascii="Times New Roman" w:hAnsi="Times New Roman" w:cs="Times New Roman"/>
          <w:noProof/>
        </w:rPr>
        <w:tab/>
        <w:t xml:space="preserve">H. Robinson, J. Thayer, W. J. Sydeman, M. Weise, Changes in California sea lion diet during a period of substantial climate variability. </w:t>
      </w:r>
      <w:r w:rsidRPr="00C87BAE">
        <w:rPr>
          <w:rFonts w:ascii="Times New Roman" w:hAnsi="Times New Roman" w:cs="Times New Roman"/>
          <w:i/>
          <w:iCs/>
          <w:noProof/>
        </w:rPr>
        <w:t>Mar. Biol.</w:t>
      </w:r>
      <w:r w:rsidRPr="00C87BAE">
        <w:rPr>
          <w:rFonts w:ascii="Times New Roman" w:hAnsi="Times New Roman" w:cs="Times New Roman"/>
          <w:noProof/>
        </w:rPr>
        <w:t xml:space="preserve"> </w:t>
      </w:r>
      <w:r w:rsidRPr="00C87BAE">
        <w:rPr>
          <w:rFonts w:ascii="Times New Roman" w:hAnsi="Times New Roman" w:cs="Times New Roman"/>
          <w:b/>
          <w:bCs/>
          <w:noProof/>
        </w:rPr>
        <w:t>165</w:t>
      </w:r>
      <w:r w:rsidRPr="00C87BAE">
        <w:rPr>
          <w:rFonts w:ascii="Times New Roman" w:hAnsi="Times New Roman" w:cs="Times New Roman"/>
          <w:noProof/>
        </w:rPr>
        <w:t>, 1–12 (2018).</w:t>
      </w:r>
    </w:p>
    <w:p w14:paraId="066CB4B2"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46. </w:t>
      </w:r>
      <w:r w:rsidRPr="00C87BAE">
        <w:rPr>
          <w:rFonts w:ascii="Times New Roman" w:hAnsi="Times New Roman" w:cs="Times New Roman"/>
          <w:noProof/>
        </w:rPr>
        <w:tab/>
        <w:t xml:space="preserve">J. F. Piatt, J. K. Parrish, H. M. Renner, S. K. Schoen, T. T. Jones, M. L. Arimitsu, K. J. Kuletz, B. Bodenstein, M. García-Reyes, R. S. Duerr, R. M. Corcoran, R. S. A. Kaler, G. J. McChesney, R. T. Golightly, H. A. Coletti, R. M. Suryan, H. K. Burgess, J. Lindsey, K. Lindquist, P. M. Warzybok, J. Jahncke, J. Roletto, W. J. Sydeman, Extreme mortality and reproductive failure of common murres resulting from the northeast Pacific marine heatwave of 2014-2016. </w:t>
      </w:r>
      <w:r w:rsidRPr="00C87BAE">
        <w:rPr>
          <w:rFonts w:ascii="Times New Roman" w:hAnsi="Times New Roman" w:cs="Times New Roman"/>
          <w:i/>
          <w:iCs/>
          <w:noProof/>
        </w:rPr>
        <w:t>PLoS One</w:t>
      </w:r>
      <w:r w:rsidRPr="00C87BAE">
        <w:rPr>
          <w:rFonts w:ascii="Times New Roman" w:hAnsi="Times New Roman" w:cs="Times New Roman"/>
          <w:noProof/>
        </w:rPr>
        <w:t xml:space="preserve">. </w:t>
      </w:r>
      <w:r w:rsidRPr="00C87BAE">
        <w:rPr>
          <w:rFonts w:ascii="Times New Roman" w:hAnsi="Times New Roman" w:cs="Times New Roman"/>
          <w:b/>
          <w:bCs/>
          <w:noProof/>
        </w:rPr>
        <w:t>15</w:t>
      </w:r>
      <w:r w:rsidRPr="00C87BAE">
        <w:rPr>
          <w:rFonts w:ascii="Times New Roman" w:hAnsi="Times New Roman" w:cs="Times New Roman"/>
          <w:noProof/>
        </w:rPr>
        <w:t>, e0226087 (2020).</w:t>
      </w:r>
    </w:p>
    <w:p w14:paraId="135CCFFB"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47. </w:t>
      </w:r>
      <w:r w:rsidRPr="00C87BAE">
        <w:rPr>
          <w:rFonts w:ascii="Times New Roman" w:hAnsi="Times New Roman" w:cs="Times New Roman"/>
          <w:noProof/>
        </w:rPr>
        <w:tab/>
        <w:t xml:space="preserve">W. J. Sydeman, S. Dedman, M. García-Reyes, S. A. Thompson, J. A. Thayer, A. Bakun, A. D. MacCall, Sixty-five years of northern anchovy population studies in the southern </w:t>
      </w:r>
      <w:r w:rsidRPr="00C87BAE">
        <w:rPr>
          <w:rFonts w:ascii="Times New Roman" w:hAnsi="Times New Roman" w:cs="Times New Roman"/>
          <w:noProof/>
        </w:rPr>
        <w:lastRenderedPageBreak/>
        <w:t xml:space="preserve">California Current: A review and suggestion for sensible management. </w:t>
      </w:r>
      <w:r w:rsidRPr="00C87BAE">
        <w:rPr>
          <w:rFonts w:ascii="Times New Roman" w:hAnsi="Times New Roman" w:cs="Times New Roman"/>
          <w:i/>
          <w:iCs/>
          <w:noProof/>
        </w:rPr>
        <w:t>ICES J. Mar. Sci.</w:t>
      </w:r>
      <w:r w:rsidRPr="00C87BAE">
        <w:rPr>
          <w:rFonts w:ascii="Times New Roman" w:hAnsi="Times New Roman" w:cs="Times New Roman"/>
          <w:noProof/>
        </w:rPr>
        <w:t xml:space="preserve"> </w:t>
      </w:r>
      <w:r w:rsidRPr="00C87BAE">
        <w:rPr>
          <w:rFonts w:ascii="Times New Roman" w:hAnsi="Times New Roman" w:cs="Times New Roman"/>
          <w:b/>
          <w:bCs/>
          <w:noProof/>
        </w:rPr>
        <w:t>77</w:t>
      </w:r>
      <w:r w:rsidRPr="00C87BAE">
        <w:rPr>
          <w:rFonts w:ascii="Times New Roman" w:hAnsi="Times New Roman" w:cs="Times New Roman"/>
          <w:noProof/>
        </w:rPr>
        <w:t>, 486–499 (2020).</w:t>
      </w:r>
    </w:p>
    <w:p w14:paraId="6AA39650"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48. </w:t>
      </w:r>
      <w:r w:rsidRPr="00C87BAE">
        <w:rPr>
          <w:rFonts w:ascii="Times New Roman" w:hAnsi="Times New Roman" w:cs="Times New Roman"/>
          <w:noProof/>
        </w:rPr>
        <w:tab/>
        <w:t xml:space="preserve">A. R. Thompson, I. D. Schroeder, S. J. Bograd, E. L. Hazen, M. G. Jacox, A. Leising, B. K. Wells, J. L. Largier, J. L. Fisher, K. C. Jacobson, S. M. Zeman, E. P. Bjorktedt, R. R. Robertson, M. Kahru, R. Goericke, C. E. Peabody, T. Baumgartner, B. E. Lavaniegos, L. E. Miranda, E. Gómez-Ocampo, J. Gómez-Valdés, T. D. Authy, E. A. Daly, C. A. Morgan, J. B. Burke, J. C. Field, K. Sakuma, E. D. Weber, W. Watson, J. M. Porquez, J. Dolliver, D. E. Lyons, R. A. Orben, J. Zamon, P. Warybok, J. Jahncke, J. A. Santora, S. A. Thompson, B. Hoover, W. J. Sydeman, S. Melin, State of the California current 2018-19 : a novel anchovy regime and a new marine heat wave? </w:t>
      </w:r>
      <w:r w:rsidRPr="00C87BAE">
        <w:rPr>
          <w:rFonts w:ascii="Times New Roman" w:hAnsi="Times New Roman" w:cs="Times New Roman"/>
          <w:i/>
          <w:iCs/>
          <w:noProof/>
        </w:rPr>
        <w:t>Calif. Coop. Ocean. Fish. Investig. Rep.</w:t>
      </w:r>
      <w:r w:rsidRPr="00C87BAE">
        <w:rPr>
          <w:rFonts w:ascii="Times New Roman" w:hAnsi="Times New Roman" w:cs="Times New Roman"/>
          <w:noProof/>
        </w:rPr>
        <w:t xml:space="preserve"> </w:t>
      </w:r>
      <w:r w:rsidRPr="00C87BAE">
        <w:rPr>
          <w:rFonts w:ascii="Times New Roman" w:hAnsi="Times New Roman" w:cs="Times New Roman"/>
          <w:b/>
          <w:bCs/>
          <w:noProof/>
        </w:rPr>
        <w:t>60</w:t>
      </w:r>
      <w:r w:rsidRPr="00C87BAE">
        <w:rPr>
          <w:rFonts w:ascii="Times New Roman" w:hAnsi="Times New Roman" w:cs="Times New Roman"/>
          <w:noProof/>
        </w:rPr>
        <w:t>, 1–60 (2019).</w:t>
      </w:r>
    </w:p>
    <w:p w14:paraId="20CA7BDE"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49. </w:t>
      </w:r>
      <w:r w:rsidRPr="00C87BAE">
        <w:rPr>
          <w:rFonts w:ascii="Times New Roman" w:hAnsi="Times New Roman" w:cs="Times New Roman"/>
          <w:noProof/>
        </w:rPr>
        <w:tab/>
        <w:t xml:space="preserve">R. H. Parrish, D. L. Mallicoate, R. A. Klingbeil, Age dependent fecundity, number of spawninge per year, sex ratio, and maturation stages in northern anchovy, Engraulis mordax. </w:t>
      </w:r>
      <w:r w:rsidRPr="00C87BAE">
        <w:rPr>
          <w:rFonts w:ascii="Times New Roman" w:hAnsi="Times New Roman" w:cs="Times New Roman"/>
          <w:i/>
          <w:iCs/>
          <w:noProof/>
        </w:rPr>
        <w:t>Fish. Bull.</w:t>
      </w:r>
      <w:r w:rsidRPr="00C87BAE">
        <w:rPr>
          <w:rFonts w:ascii="Times New Roman" w:hAnsi="Times New Roman" w:cs="Times New Roman"/>
          <w:noProof/>
        </w:rPr>
        <w:t xml:space="preserve"> </w:t>
      </w:r>
      <w:r w:rsidRPr="00C87BAE">
        <w:rPr>
          <w:rFonts w:ascii="Times New Roman" w:hAnsi="Times New Roman" w:cs="Times New Roman"/>
          <w:b/>
          <w:bCs/>
          <w:noProof/>
        </w:rPr>
        <w:t>84</w:t>
      </w:r>
      <w:r w:rsidRPr="00C87BAE">
        <w:rPr>
          <w:rFonts w:ascii="Times New Roman" w:hAnsi="Times New Roman" w:cs="Times New Roman"/>
          <w:noProof/>
        </w:rPr>
        <w:t>, 503–517 (1986).</w:t>
      </w:r>
    </w:p>
    <w:p w14:paraId="12FEB058"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50. </w:t>
      </w:r>
      <w:r w:rsidRPr="00C87BAE">
        <w:rPr>
          <w:rFonts w:ascii="Times New Roman" w:hAnsi="Times New Roman" w:cs="Times New Roman"/>
          <w:noProof/>
        </w:rPr>
        <w:tab/>
        <w:t xml:space="preserve">S. McClatchie, Sardine biomass is poorly correlated with the Pacific Decadal Oscillation off California. </w:t>
      </w:r>
      <w:r w:rsidRPr="00C87BAE">
        <w:rPr>
          <w:rFonts w:ascii="Times New Roman" w:hAnsi="Times New Roman" w:cs="Times New Roman"/>
          <w:i/>
          <w:iCs/>
          <w:noProof/>
        </w:rPr>
        <w:t>Geophys. Res. Lett.</w:t>
      </w:r>
      <w:r w:rsidRPr="00C87BAE">
        <w:rPr>
          <w:rFonts w:ascii="Times New Roman" w:hAnsi="Times New Roman" w:cs="Times New Roman"/>
          <w:noProof/>
        </w:rPr>
        <w:t xml:space="preserve"> </w:t>
      </w:r>
      <w:r w:rsidRPr="00C87BAE">
        <w:rPr>
          <w:rFonts w:ascii="Times New Roman" w:hAnsi="Times New Roman" w:cs="Times New Roman"/>
          <w:b/>
          <w:bCs/>
          <w:noProof/>
        </w:rPr>
        <w:t>39</w:t>
      </w:r>
      <w:r w:rsidRPr="00C87BAE">
        <w:rPr>
          <w:rFonts w:ascii="Times New Roman" w:hAnsi="Times New Roman" w:cs="Times New Roman"/>
          <w:noProof/>
        </w:rPr>
        <w:t xml:space="preserve"> (2012), doi:10.1029/2012GL052140.</w:t>
      </w:r>
    </w:p>
    <w:p w14:paraId="4FBFD864"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51. </w:t>
      </w:r>
      <w:r w:rsidRPr="00C87BAE">
        <w:rPr>
          <w:rFonts w:ascii="Times New Roman" w:hAnsi="Times New Roman" w:cs="Times New Roman"/>
          <w:noProof/>
        </w:rPr>
        <w:tab/>
        <w:t xml:space="preserve">C. Deutsch, A. Ferrel, B. Seibel, H. O. Pörtner, R. B. Huey, Climate change tightens a metabolic constraint on marine habitats. </w:t>
      </w:r>
      <w:r w:rsidRPr="00C87BAE">
        <w:rPr>
          <w:rFonts w:ascii="Times New Roman" w:hAnsi="Times New Roman" w:cs="Times New Roman"/>
          <w:i/>
          <w:iCs/>
          <w:noProof/>
        </w:rPr>
        <w:t>Science (80-. ).</w:t>
      </w:r>
      <w:r w:rsidRPr="00C87BAE">
        <w:rPr>
          <w:rFonts w:ascii="Times New Roman" w:hAnsi="Times New Roman" w:cs="Times New Roman"/>
          <w:noProof/>
        </w:rPr>
        <w:t xml:space="preserve"> </w:t>
      </w:r>
      <w:r w:rsidRPr="00C87BAE">
        <w:rPr>
          <w:rFonts w:ascii="Times New Roman" w:hAnsi="Times New Roman" w:cs="Times New Roman"/>
          <w:b/>
          <w:bCs/>
          <w:noProof/>
        </w:rPr>
        <w:t>348</w:t>
      </w:r>
      <w:r w:rsidRPr="00C87BAE">
        <w:rPr>
          <w:rFonts w:ascii="Times New Roman" w:hAnsi="Times New Roman" w:cs="Times New Roman"/>
          <w:noProof/>
        </w:rPr>
        <w:t>, 1132–1135 (2015).</w:t>
      </w:r>
    </w:p>
    <w:p w14:paraId="0DDD458E"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52. </w:t>
      </w:r>
      <w:r w:rsidRPr="00C87BAE">
        <w:rPr>
          <w:rFonts w:ascii="Times New Roman" w:hAnsi="Times New Roman" w:cs="Times New Roman"/>
          <w:noProof/>
        </w:rPr>
        <w:tab/>
        <w:t xml:space="preserve">K. A. Rose, J. Fiechter, E. N. Curchitser, K. Hedstrom, M. Bernal, S. Creekmore, A. Haynie, S. ichi Ito, S. Lluch-Cota, B. A. Megrey, C. A. Edwards, D. Checkley, T. Koslow, S. McClatchie, F. Werner, A. MacCall, V. Agostini, Demonstration of a fully-coupled end-to-end model for small pelagic fish using sardine and anchovy in the California Current. </w:t>
      </w:r>
      <w:r w:rsidRPr="00C87BAE">
        <w:rPr>
          <w:rFonts w:ascii="Times New Roman" w:hAnsi="Times New Roman" w:cs="Times New Roman"/>
          <w:i/>
          <w:iCs/>
          <w:noProof/>
        </w:rPr>
        <w:t>Prog. Oceanogr.</w:t>
      </w:r>
      <w:r w:rsidRPr="00C87BAE">
        <w:rPr>
          <w:rFonts w:ascii="Times New Roman" w:hAnsi="Times New Roman" w:cs="Times New Roman"/>
          <w:noProof/>
        </w:rPr>
        <w:t xml:space="preserve"> </w:t>
      </w:r>
      <w:r w:rsidRPr="00C87BAE">
        <w:rPr>
          <w:rFonts w:ascii="Times New Roman" w:hAnsi="Times New Roman" w:cs="Times New Roman"/>
          <w:b/>
          <w:bCs/>
          <w:noProof/>
        </w:rPr>
        <w:t>138</w:t>
      </w:r>
      <w:r w:rsidRPr="00C87BAE">
        <w:rPr>
          <w:rFonts w:ascii="Times New Roman" w:hAnsi="Times New Roman" w:cs="Times New Roman"/>
          <w:noProof/>
        </w:rPr>
        <w:t>, 348–380 (2015).</w:t>
      </w:r>
    </w:p>
    <w:p w14:paraId="7CC20829"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53. </w:t>
      </w:r>
      <w:r w:rsidRPr="00C87BAE">
        <w:rPr>
          <w:rFonts w:ascii="Times New Roman" w:hAnsi="Times New Roman" w:cs="Times New Roman"/>
          <w:noProof/>
        </w:rPr>
        <w:tab/>
        <w:t xml:space="preserve">E. Garcia-Vazquez, O. Georges, S. Fernandez, A. Ardura, eDNA metabarcoding of small </w:t>
      </w:r>
      <w:r w:rsidRPr="00C87BAE">
        <w:rPr>
          <w:rFonts w:ascii="Times New Roman" w:hAnsi="Times New Roman" w:cs="Times New Roman"/>
          <w:noProof/>
        </w:rPr>
        <w:lastRenderedPageBreak/>
        <w:t xml:space="preserve">plankton samples to detect fish larvae and their preys from Atlantic and Pacific waters. </w:t>
      </w:r>
      <w:r w:rsidRPr="00C87BAE">
        <w:rPr>
          <w:rFonts w:ascii="Times New Roman" w:hAnsi="Times New Roman" w:cs="Times New Roman"/>
          <w:i/>
          <w:iCs/>
          <w:noProof/>
        </w:rPr>
        <w:t>Sci. Rep.</w:t>
      </w:r>
      <w:r w:rsidRPr="00C87BAE">
        <w:rPr>
          <w:rFonts w:ascii="Times New Roman" w:hAnsi="Times New Roman" w:cs="Times New Roman"/>
          <w:noProof/>
        </w:rPr>
        <w:t xml:space="preserve"> </w:t>
      </w:r>
      <w:r w:rsidRPr="00C87BAE">
        <w:rPr>
          <w:rFonts w:ascii="Times New Roman" w:hAnsi="Times New Roman" w:cs="Times New Roman"/>
          <w:b/>
          <w:bCs/>
          <w:noProof/>
        </w:rPr>
        <w:t>11</w:t>
      </w:r>
      <w:r w:rsidRPr="00C87BAE">
        <w:rPr>
          <w:rFonts w:ascii="Times New Roman" w:hAnsi="Times New Roman" w:cs="Times New Roman"/>
          <w:noProof/>
        </w:rPr>
        <w:t>, 1–13 (2021).</w:t>
      </w:r>
    </w:p>
    <w:p w14:paraId="3AC01A3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54. </w:t>
      </w:r>
      <w:r w:rsidRPr="00C87BAE">
        <w:rPr>
          <w:rFonts w:ascii="Times New Roman" w:hAnsi="Times New Roman" w:cs="Times New Roman"/>
          <w:noProof/>
        </w:rPr>
        <w:tab/>
        <w:t xml:space="preserve">K. J. Pitz, J. Guo, S. B. Johnson, T. L. Campbell, H. Zhang, R. C. Vrijenhoek, F. P. Chavez, J. Geller, Zooplankton biogeographic boundaries in the California Current System as determined from metabarcoding. </w:t>
      </w:r>
      <w:r w:rsidRPr="00C87BAE">
        <w:rPr>
          <w:rFonts w:ascii="Times New Roman" w:hAnsi="Times New Roman" w:cs="Times New Roman"/>
          <w:i/>
          <w:iCs/>
          <w:noProof/>
        </w:rPr>
        <w:t>PLoS One</w:t>
      </w:r>
      <w:r w:rsidRPr="00C87BAE">
        <w:rPr>
          <w:rFonts w:ascii="Times New Roman" w:hAnsi="Times New Roman" w:cs="Times New Roman"/>
          <w:noProof/>
        </w:rPr>
        <w:t xml:space="preserve">. </w:t>
      </w:r>
      <w:r w:rsidRPr="00C87BAE">
        <w:rPr>
          <w:rFonts w:ascii="Times New Roman" w:hAnsi="Times New Roman" w:cs="Times New Roman"/>
          <w:b/>
          <w:bCs/>
          <w:noProof/>
        </w:rPr>
        <w:t>15</w:t>
      </w:r>
      <w:r w:rsidRPr="00C87BAE">
        <w:rPr>
          <w:rFonts w:ascii="Times New Roman" w:hAnsi="Times New Roman" w:cs="Times New Roman"/>
          <w:noProof/>
        </w:rPr>
        <w:t>, e0235159 (2020).</w:t>
      </w:r>
    </w:p>
    <w:p w14:paraId="76BA5345"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55. </w:t>
      </w:r>
      <w:r w:rsidRPr="00C87BAE">
        <w:rPr>
          <w:rFonts w:ascii="Times New Roman" w:hAnsi="Times New Roman" w:cs="Times New Roman"/>
          <w:noProof/>
        </w:rPr>
        <w:tab/>
        <w:t xml:space="preserve">C. Mariac, J. F. Renno, G. Carmen, Y. Vigouroux, E. Mejia, C. Angulo, D. Castro Ruiz, G. Estivals, C. Nolorbe, A. García Vasquez, J. Nuñez, G. Cochonneau, M. Flores, J. Alvarado, J. Vertiz, W. Chota-Macuyama, H. Sánchez, G. Miranda, F. Duponchelle, Species-level ichthyoplankton dynamics for 97 fishes in two major river basins of the Amazon using quantitative metabarcoding. </w:t>
      </w:r>
      <w:r w:rsidRPr="00C87BAE">
        <w:rPr>
          <w:rFonts w:ascii="Times New Roman" w:hAnsi="Times New Roman" w:cs="Times New Roman"/>
          <w:i/>
          <w:iCs/>
          <w:noProof/>
        </w:rPr>
        <w:t>Mol. Ecol.</w:t>
      </w:r>
      <w:r w:rsidRPr="00C87BAE">
        <w:rPr>
          <w:rFonts w:ascii="Times New Roman" w:hAnsi="Times New Roman" w:cs="Times New Roman"/>
          <w:noProof/>
        </w:rPr>
        <w:t xml:space="preserve"> (2021), doi:10.1111/mec.15944.</w:t>
      </w:r>
    </w:p>
    <w:p w14:paraId="65196D1C"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56. </w:t>
      </w:r>
      <w:r w:rsidRPr="00C87BAE">
        <w:rPr>
          <w:rFonts w:ascii="Times New Roman" w:hAnsi="Times New Roman" w:cs="Times New Roman"/>
          <w:noProof/>
        </w:rPr>
        <w:tab/>
        <w:t xml:space="preserve">M. Barbato, T. Kovacs, M. A. Coleman, M. K. Broadhurst, M. de Bruyn, Metabarcoding for stomach-content analyses of Pygmy devil ray (Mobula kuhlii cf. eregoodootenkee): Comparing tissue and ethanol preservative-derived DNA. </w:t>
      </w:r>
      <w:r w:rsidRPr="00C87BAE">
        <w:rPr>
          <w:rFonts w:ascii="Times New Roman" w:hAnsi="Times New Roman" w:cs="Times New Roman"/>
          <w:i/>
          <w:iCs/>
          <w:noProof/>
        </w:rPr>
        <w:t>Ecol. Evol.</w:t>
      </w:r>
      <w:r w:rsidRPr="00C87BAE">
        <w:rPr>
          <w:rFonts w:ascii="Times New Roman" w:hAnsi="Times New Roman" w:cs="Times New Roman"/>
          <w:noProof/>
        </w:rPr>
        <w:t xml:space="preserve"> </w:t>
      </w:r>
      <w:r w:rsidRPr="00C87BAE">
        <w:rPr>
          <w:rFonts w:ascii="Times New Roman" w:hAnsi="Times New Roman" w:cs="Times New Roman"/>
          <w:b/>
          <w:bCs/>
          <w:noProof/>
        </w:rPr>
        <w:t>9</w:t>
      </w:r>
      <w:r w:rsidRPr="00C87BAE">
        <w:rPr>
          <w:rFonts w:ascii="Times New Roman" w:hAnsi="Times New Roman" w:cs="Times New Roman"/>
          <w:noProof/>
        </w:rPr>
        <w:t>, 2678–2687 (2019).</w:t>
      </w:r>
    </w:p>
    <w:p w14:paraId="1B7BAC82"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57. </w:t>
      </w:r>
      <w:r w:rsidRPr="00C87BAE">
        <w:rPr>
          <w:rFonts w:ascii="Times New Roman" w:hAnsi="Times New Roman" w:cs="Times New Roman"/>
          <w:noProof/>
        </w:rPr>
        <w:tab/>
        <w:t xml:space="preserve">M. Erdozain, D. G. Thompson, T. M. Porter, K. A. Kidd, D. P. Kreutzweiser, P. K. Sibley, T. Swystun, D. Chartrand, M. Hajibabaei, Metabarcoding of storage ethanol vs. conventional morphometric identification in relation to the use of stream macroinvertebrates as ecological indicators in forest management. </w:t>
      </w:r>
      <w:r w:rsidRPr="00C87BAE">
        <w:rPr>
          <w:rFonts w:ascii="Times New Roman" w:hAnsi="Times New Roman" w:cs="Times New Roman"/>
          <w:i/>
          <w:iCs/>
          <w:noProof/>
        </w:rPr>
        <w:t>Ecol. Indic.</w:t>
      </w:r>
      <w:r w:rsidRPr="00C87BAE">
        <w:rPr>
          <w:rFonts w:ascii="Times New Roman" w:hAnsi="Times New Roman" w:cs="Times New Roman"/>
          <w:noProof/>
        </w:rPr>
        <w:t xml:space="preserve"> </w:t>
      </w:r>
      <w:r w:rsidRPr="00C87BAE">
        <w:rPr>
          <w:rFonts w:ascii="Times New Roman" w:hAnsi="Times New Roman" w:cs="Times New Roman"/>
          <w:b/>
          <w:bCs/>
          <w:noProof/>
        </w:rPr>
        <w:t>101</w:t>
      </w:r>
      <w:r w:rsidRPr="00C87BAE">
        <w:rPr>
          <w:rFonts w:ascii="Times New Roman" w:hAnsi="Times New Roman" w:cs="Times New Roman"/>
          <w:noProof/>
        </w:rPr>
        <w:t>, 173–184 (2019).</w:t>
      </w:r>
    </w:p>
    <w:p w14:paraId="7295A8D4"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58. </w:t>
      </w:r>
      <w:r w:rsidRPr="00C87BAE">
        <w:rPr>
          <w:rFonts w:ascii="Times New Roman" w:hAnsi="Times New Roman" w:cs="Times New Roman"/>
          <w:noProof/>
        </w:rPr>
        <w:tab/>
        <w:t xml:space="preserve">H. L. Thalmann, E. A. Daly, R. D. Brodeur, Two Anomalously Warm Years in the Northern California Current: Impacts on Early Marine Steelhead Diet Composition, Morphology, and Potential Survival. </w:t>
      </w:r>
      <w:r w:rsidRPr="00C87BAE">
        <w:rPr>
          <w:rFonts w:ascii="Times New Roman" w:hAnsi="Times New Roman" w:cs="Times New Roman"/>
          <w:i/>
          <w:iCs/>
          <w:noProof/>
        </w:rPr>
        <w:t>Trans. Am. Fish. Soc.</w:t>
      </w:r>
      <w:r w:rsidRPr="00C87BAE">
        <w:rPr>
          <w:rFonts w:ascii="Times New Roman" w:hAnsi="Times New Roman" w:cs="Times New Roman"/>
          <w:noProof/>
        </w:rPr>
        <w:t xml:space="preserve"> </w:t>
      </w:r>
      <w:r w:rsidRPr="00C87BAE">
        <w:rPr>
          <w:rFonts w:ascii="Times New Roman" w:hAnsi="Times New Roman" w:cs="Times New Roman"/>
          <w:b/>
          <w:bCs/>
          <w:noProof/>
        </w:rPr>
        <w:t>149</w:t>
      </w:r>
      <w:r w:rsidRPr="00C87BAE">
        <w:rPr>
          <w:rFonts w:ascii="Times New Roman" w:hAnsi="Times New Roman" w:cs="Times New Roman"/>
          <w:noProof/>
        </w:rPr>
        <w:t>, 369–382 (2020).</w:t>
      </w:r>
    </w:p>
    <w:p w14:paraId="727AB04B"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59. </w:t>
      </w:r>
      <w:r w:rsidRPr="00C87BAE">
        <w:rPr>
          <w:rFonts w:ascii="Times New Roman" w:hAnsi="Times New Roman" w:cs="Times New Roman"/>
          <w:noProof/>
        </w:rPr>
        <w:tab/>
        <w:t xml:space="preserve">R. P. Kelly, J. A. Port, K. M. Yamahara, R. G. Martone, N. Lowell, P. F. Thomsen, M. E. Mach, M. Bennett, E. Prahler, M. R. Caldwell, L. B. Crowder, Harnessing DNA to </w:t>
      </w:r>
      <w:r w:rsidRPr="00C87BAE">
        <w:rPr>
          <w:rFonts w:ascii="Times New Roman" w:hAnsi="Times New Roman" w:cs="Times New Roman"/>
          <w:noProof/>
        </w:rPr>
        <w:lastRenderedPageBreak/>
        <w:t xml:space="preserve">improve environmental management. </w:t>
      </w:r>
      <w:r w:rsidRPr="00C87BAE">
        <w:rPr>
          <w:rFonts w:ascii="Times New Roman" w:hAnsi="Times New Roman" w:cs="Times New Roman"/>
          <w:i/>
          <w:iCs/>
          <w:noProof/>
        </w:rPr>
        <w:t>Science (80-. ).</w:t>
      </w:r>
      <w:r w:rsidRPr="00C87BAE">
        <w:rPr>
          <w:rFonts w:ascii="Times New Roman" w:hAnsi="Times New Roman" w:cs="Times New Roman"/>
          <w:noProof/>
        </w:rPr>
        <w:t xml:space="preserve"> </w:t>
      </w:r>
      <w:r w:rsidRPr="00C87BAE">
        <w:rPr>
          <w:rFonts w:ascii="Times New Roman" w:hAnsi="Times New Roman" w:cs="Times New Roman"/>
          <w:b/>
          <w:bCs/>
          <w:noProof/>
        </w:rPr>
        <w:t>344</w:t>
      </w:r>
      <w:r w:rsidRPr="00C87BAE">
        <w:rPr>
          <w:rFonts w:ascii="Times New Roman" w:hAnsi="Times New Roman" w:cs="Times New Roman"/>
          <w:noProof/>
        </w:rPr>
        <w:t>, 1455–1456 (2014).</w:t>
      </w:r>
    </w:p>
    <w:p w14:paraId="67CA2102"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60. </w:t>
      </w:r>
      <w:r w:rsidRPr="00C87BAE">
        <w:rPr>
          <w:rFonts w:ascii="Times New Roman" w:hAnsi="Times New Roman" w:cs="Times New Roman"/>
          <w:noProof/>
        </w:rPr>
        <w:tab/>
        <w:t xml:space="preserve">M. Y. Stoeckle, J. Adolf, Z. Charlop-Powers, K. J. Dunton, G. Hinks, S. M. Vanmorter, Trawl and eDNA assessment of marine fish diversity, seasonality, and relative abundance in coastal New Jersey, USA. </w:t>
      </w:r>
      <w:r w:rsidRPr="00C87BAE">
        <w:rPr>
          <w:rFonts w:ascii="Times New Roman" w:hAnsi="Times New Roman" w:cs="Times New Roman"/>
          <w:i/>
          <w:iCs/>
          <w:noProof/>
        </w:rPr>
        <w:t>ICES J. Mar. Sci.</w:t>
      </w:r>
      <w:r w:rsidRPr="00C87BAE">
        <w:rPr>
          <w:rFonts w:ascii="Times New Roman" w:hAnsi="Times New Roman" w:cs="Times New Roman"/>
          <w:noProof/>
        </w:rPr>
        <w:t xml:space="preserve"> </w:t>
      </w:r>
      <w:r w:rsidRPr="00C87BAE">
        <w:rPr>
          <w:rFonts w:ascii="Times New Roman" w:hAnsi="Times New Roman" w:cs="Times New Roman"/>
          <w:b/>
          <w:bCs/>
          <w:noProof/>
        </w:rPr>
        <w:t>78</w:t>
      </w:r>
      <w:r w:rsidRPr="00C87BAE">
        <w:rPr>
          <w:rFonts w:ascii="Times New Roman" w:hAnsi="Times New Roman" w:cs="Times New Roman"/>
          <w:noProof/>
        </w:rPr>
        <w:t>, 293–304 (2021).</w:t>
      </w:r>
    </w:p>
    <w:p w14:paraId="50613BFE"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61. </w:t>
      </w:r>
      <w:r w:rsidRPr="00C87BAE">
        <w:rPr>
          <w:rFonts w:ascii="Times New Roman" w:hAnsi="Times New Roman" w:cs="Times New Roman"/>
          <w:noProof/>
        </w:rPr>
        <w:tab/>
        <w:t xml:space="preserve">A. Lacoursière-Roussel, G. Côté, V. Leclerc, L. Bernatchez, Quantifying relative fish abundance with eDNA: a promising tool for fisheries management. </w:t>
      </w:r>
      <w:r w:rsidRPr="00C87BAE">
        <w:rPr>
          <w:rFonts w:ascii="Times New Roman" w:hAnsi="Times New Roman" w:cs="Times New Roman"/>
          <w:i/>
          <w:iCs/>
          <w:noProof/>
        </w:rPr>
        <w:t>J. Appl. Ecol.</w:t>
      </w:r>
      <w:r w:rsidRPr="00C87BAE">
        <w:rPr>
          <w:rFonts w:ascii="Times New Roman" w:hAnsi="Times New Roman" w:cs="Times New Roman"/>
          <w:noProof/>
        </w:rPr>
        <w:t xml:space="preserve"> </w:t>
      </w:r>
      <w:r w:rsidRPr="00C87BAE">
        <w:rPr>
          <w:rFonts w:ascii="Times New Roman" w:hAnsi="Times New Roman" w:cs="Times New Roman"/>
          <w:b/>
          <w:bCs/>
          <w:noProof/>
        </w:rPr>
        <w:t>53</w:t>
      </w:r>
      <w:r w:rsidRPr="00C87BAE">
        <w:rPr>
          <w:rFonts w:ascii="Times New Roman" w:hAnsi="Times New Roman" w:cs="Times New Roman"/>
          <w:noProof/>
        </w:rPr>
        <w:t>, 1148–1157 (2016).</w:t>
      </w:r>
    </w:p>
    <w:p w14:paraId="3D475930"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62. </w:t>
      </w:r>
      <w:r w:rsidRPr="00C87BAE">
        <w:rPr>
          <w:rFonts w:ascii="Times New Roman" w:hAnsi="Times New Roman" w:cs="Times New Roman"/>
          <w:noProof/>
        </w:rPr>
        <w:tab/>
        <w:t xml:space="preserve">M. C. Yates, D. J. Fraser, A. M. Derry, Meta-analysis supports further refinement of eDNA for monitoring aquatic species-specific abundance in nature. </w:t>
      </w:r>
      <w:r w:rsidRPr="00C87BAE">
        <w:rPr>
          <w:rFonts w:ascii="Times New Roman" w:hAnsi="Times New Roman" w:cs="Times New Roman"/>
          <w:i/>
          <w:iCs/>
          <w:noProof/>
        </w:rPr>
        <w:t>Environ. DNA</w:t>
      </w:r>
      <w:r w:rsidRPr="00C87BAE">
        <w:rPr>
          <w:rFonts w:ascii="Times New Roman" w:hAnsi="Times New Roman" w:cs="Times New Roman"/>
          <w:noProof/>
        </w:rPr>
        <w:t xml:space="preserve">. </w:t>
      </w:r>
      <w:r w:rsidRPr="00C87BAE">
        <w:rPr>
          <w:rFonts w:ascii="Times New Roman" w:hAnsi="Times New Roman" w:cs="Times New Roman"/>
          <w:b/>
          <w:bCs/>
          <w:noProof/>
        </w:rPr>
        <w:t>1</w:t>
      </w:r>
      <w:r w:rsidRPr="00C87BAE">
        <w:rPr>
          <w:rFonts w:ascii="Times New Roman" w:hAnsi="Times New Roman" w:cs="Times New Roman"/>
          <w:noProof/>
        </w:rPr>
        <w:t>, 5–13 (2019).</w:t>
      </w:r>
    </w:p>
    <w:p w14:paraId="75355F13"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63. </w:t>
      </w:r>
      <w:r w:rsidRPr="00C87BAE">
        <w:rPr>
          <w:rFonts w:ascii="Times New Roman" w:hAnsi="Times New Roman" w:cs="Times New Roman"/>
          <w:noProof/>
        </w:rPr>
        <w:tab/>
        <w:t xml:space="preserve">M. M. Zenker, A. Specht, V. G. Fonseca, Assessing insect biodiversity with automatic light traps in Brazil: Pearls and pitfalls of metabarcoding samples in preservative ethanol. </w:t>
      </w:r>
      <w:r w:rsidRPr="00C87BAE">
        <w:rPr>
          <w:rFonts w:ascii="Times New Roman" w:hAnsi="Times New Roman" w:cs="Times New Roman"/>
          <w:i/>
          <w:iCs/>
          <w:noProof/>
        </w:rPr>
        <w:t>Ecol. Evol.</w:t>
      </w:r>
      <w:r w:rsidRPr="00C87BAE">
        <w:rPr>
          <w:rFonts w:ascii="Times New Roman" w:hAnsi="Times New Roman" w:cs="Times New Roman"/>
          <w:noProof/>
        </w:rPr>
        <w:t xml:space="preserve"> </w:t>
      </w:r>
      <w:r w:rsidRPr="00C87BAE">
        <w:rPr>
          <w:rFonts w:ascii="Times New Roman" w:hAnsi="Times New Roman" w:cs="Times New Roman"/>
          <w:b/>
          <w:bCs/>
          <w:noProof/>
        </w:rPr>
        <w:t>10</w:t>
      </w:r>
      <w:r w:rsidRPr="00C87BAE">
        <w:rPr>
          <w:rFonts w:ascii="Times New Roman" w:hAnsi="Times New Roman" w:cs="Times New Roman"/>
          <w:noProof/>
        </w:rPr>
        <w:t>, 2352–2366 (2020).</w:t>
      </w:r>
    </w:p>
    <w:p w14:paraId="1B8D5789"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64. </w:t>
      </w:r>
      <w:r w:rsidRPr="00C87BAE">
        <w:rPr>
          <w:rFonts w:ascii="Times New Roman" w:hAnsi="Times New Roman" w:cs="Times New Roman"/>
          <w:noProof/>
        </w:rPr>
        <w:tab/>
        <w:t xml:space="preserve">S. McClatchie, A. R. Thompson, S. R. Alin, S. Siedlecki, W. Watson, S. J. Bograd, The influence of Pacific Equatorial Water on fish diversity in the southern California Current System. </w:t>
      </w:r>
      <w:r w:rsidRPr="00C87BAE">
        <w:rPr>
          <w:rFonts w:ascii="Times New Roman" w:hAnsi="Times New Roman" w:cs="Times New Roman"/>
          <w:i/>
          <w:iCs/>
          <w:noProof/>
        </w:rPr>
        <w:t>J. Geophys. Res. Ocean.</w:t>
      </w:r>
      <w:r w:rsidRPr="00C87BAE">
        <w:rPr>
          <w:rFonts w:ascii="Times New Roman" w:hAnsi="Times New Roman" w:cs="Times New Roman"/>
          <w:noProof/>
        </w:rPr>
        <w:t xml:space="preserve"> </w:t>
      </w:r>
      <w:r w:rsidRPr="00C87BAE">
        <w:rPr>
          <w:rFonts w:ascii="Times New Roman" w:hAnsi="Times New Roman" w:cs="Times New Roman"/>
          <w:b/>
          <w:bCs/>
          <w:noProof/>
        </w:rPr>
        <w:t>121</w:t>
      </w:r>
      <w:r w:rsidRPr="00C87BAE">
        <w:rPr>
          <w:rFonts w:ascii="Times New Roman" w:hAnsi="Times New Roman" w:cs="Times New Roman"/>
          <w:noProof/>
        </w:rPr>
        <w:t>, 6121–6136 (2016).</w:t>
      </w:r>
    </w:p>
    <w:p w14:paraId="1863F18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65. </w:t>
      </w:r>
      <w:r w:rsidRPr="00C87BAE">
        <w:rPr>
          <w:rFonts w:ascii="Times New Roman" w:hAnsi="Times New Roman" w:cs="Times New Roman"/>
          <w:noProof/>
        </w:rPr>
        <w:tab/>
        <w:t xml:space="preserve">D. Kramer, M. J. Kalin, E. G. Stevens, J. R. Thrailkill, J. . Zweifel, </w:t>
      </w:r>
      <w:r w:rsidRPr="00C87BAE">
        <w:rPr>
          <w:rFonts w:ascii="Times New Roman" w:hAnsi="Times New Roman" w:cs="Times New Roman"/>
          <w:i/>
          <w:iCs/>
          <w:noProof/>
        </w:rPr>
        <w:t>Collecting and processing data on fish eggs and larvae in the California Current. NOAA Tech. Rep. NMFS Circ., vol. 370.</w:t>
      </w:r>
      <w:r w:rsidRPr="00C87BAE">
        <w:rPr>
          <w:rFonts w:ascii="Times New Roman" w:hAnsi="Times New Roman" w:cs="Times New Roman"/>
          <w:noProof/>
        </w:rPr>
        <w:t xml:space="preserve"> (US Department of Commerce, National Oceanic and Atmospheric Administration …, 1972), vol. 370.</w:t>
      </w:r>
    </w:p>
    <w:p w14:paraId="4D35517C"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66. </w:t>
      </w:r>
      <w:r w:rsidRPr="00C87BAE">
        <w:rPr>
          <w:rFonts w:ascii="Times New Roman" w:hAnsi="Times New Roman" w:cs="Times New Roman"/>
          <w:noProof/>
        </w:rPr>
        <w:tab/>
        <w:t xml:space="preserve">S. McClatchie, </w:t>
      </w:r>
      <w:r w:rsidRPr="00C87BAE">
        <w:rPr>
          <w:rFonts w:ascii="Times New Roman" w:hAnsi="Times New Roman" w:cs="Times New Roman"/>
          <w:i/>
          <w:iCs/>
          <w:noProof/>
        </w:rPr>
        <w:t>Regional fisheries oceanography of the california current system: The CalCOFI program</w:t>
      </w:r>
      <w:r w:rsidRPr="00C87BAE">
        <w:rPr>
          <w:rFonts w:ascii="Times New Roman" w:hAnsi="Times New Roman" w:cs="Times New Roman"/>
          <w:noProof/>
        </w:rPr>
        <w:t xml:space="preserve"> (Springer, 2014).</w:t>
      </w:r>
    </w:p>
    <w:p w14:paraId="1183D78B"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67. </w:t>
      </w:r>
      <w:r w:rsidRPr="00C87BAE">
        <w:rPr>
          <w:rFonts w:ascii="Times New Roman" w:hAnsi="Times New Roman" w:cs="Times New Roman"/>
          <w:noProof/>
        </w:rPr>
        <w:tab/>
        <w:t xml:space="preserve">R. P. Kelly, R. Gallego, E. Jacobs-Palme, The effect of tides on nearshore environmental DNA. </w:t>
      </w:r>
      <w:r w:rsidRPr="00C87BAE">
        <w:rPr>
          <w:rFonts w:ascii="Times New Roman" w:hAnsi="Times New Roman" w:cs="Times New Roman"/>
          <w:i/>
          <w:iCs/>
          <w:noProof/>
        </w:rPr>
        <w:t>PeerJ</w:t>
      </w:r>
      <w:r w:rsidRPr="00C87BAE">
        <w:rPr>
          <w:rFonts w:ascii="Times New Roman" w:hAnsi="Times New Roman" w:cs="Times New Roman"/>
          <w:noProof/>
        </w:rPr>
        <w:t xml:space="preserve">. </w:t>
      </w:r>
      <w:r w:rsidRPr="00C87BAE">
        <w:rPr>
          <w:rFonts w:ascii="Times New Roman" w:hAnsi="Times New Roman" w:cs="Times New Roman"/>
          <w:b/>
          <w:bCs/>
          <w:noProof/>
        </w:rPr>
        <w:t>2018</w:t>
      </w:r>
      <w:r w:rsidRPr="00C87BAE">
        <w:rPr>
          <w:rFonts w:ascii="Times New Roman" w:hAnsi="Times New Roman" w:cs="Times New Roman"/>
          <w:noProof/>
        </w:rPr>
        <w:t>, e4521 (2018).</w:t>
      </w:r>
    </w:p>
    <w:p w14:paraId="09F0ACA4"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lastRenderedPageBreak/>
        <w:t xml:space="preserve">68. </w:t>
      </w:r>
      <w:r w:rsidRPr="00C87BAE">
        <w:rPr>
          <w:rFonts w:ascii="Times New Roman" w:hAnsi="Times New Roman" w:cs="Times New Roman"/>
          <w:noProof/>
        </w:rPr>
        <w:tab/>
        <w:t>R. Mendelssohn, rerddapXtracto: Extracts Environmental Data from “ERDDAP” Web Services. R package version 1.0.0 (2020).</w:t>
      </w:r>
    </w:p>
    <w:p w14:paraId="711BCB71"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69. </w:t>
      </w:r>
      <w:r w:rsidRPr="00C87BAE">
        <w:rPr>
          <w:rFonts w:ascii="Times New Roman" w:hAnsi="Times New Roman" w:cs="Times New Roman"/>
          <w:noProof/>
        </w:rPr>
        <w:tab/>
        <w:t xml:space="preserve">H. G. Moser, R. L. Charter, W. Watson, D. A. Ambrose, K. T. Hill, P. E. Smith, J. L. Butler, E. M. Sandknop, S. R. Charter, The CalCOFI ichthyoplankton time series: Potential contributions to the management of rocky-shore fishes. </w:t>
      </w:r>
      <w:r w:rsidRPr="00C87BAE">
        <w:rPr>
          <w:rFonts w:ascii="Times New Roman" w:hAnsi="Times New Roman" w:cs="Times New Roman"/>
          <w:i/>
          <w:iCs/>
          <w:noProof/>
        </w:rPr>
        <w:t>Calif. Coop. Ocean. Fish. Investig. Reports</w:t>
      </w:r>
      <w:r w:rsidRPr="00C87BAE">
        <w:rPr>
          <w:rFonts w:ascii="Times New Roman" w:hAnsi="Times New Roman" w:cs="Times New Roman"/>
          <w:noProof/>
        </w:rPr>
        <w:t xml:space="preserve">. </w:t>
      </w:r>
      <w:r w:rsidRPr="00C87BAE">
        <w:rPr>
          <w:rFonts w:ascii="Times New Roman" w:hAnsi="Times New Roman" w:cs="Times New Roman"/>
          <w:b/>
          <w:bCs/>
          <w:noProof/>
        </w:rPr>
        <w:t>42</w:t>
      </w:r>
      <w:r w:rsidRPr="00C87BAE">
        <w:rPr>
          <w:rFonts w:ascii="Times New Roman" w:hAnsi="Times New Roman" w:cs="Times New Roman"/>
          <w:noProof/>
        </w:rPr>
        <w:t>, 112–128 (2001).</w:t>
      </w:r>
    </w:p>
    <w:p w14:paraId="5258B346"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70. </w:t>
      </w:r>
      <w:r w:rsidRPr="00C87BAE">
        <w:rPr>
          <w:rFonts w:ascii="Times New Roman" w:hAnsi="Times New Roman" w:cs="Times New Roman"/>
          <w:noProof/>
        </w:rPr>
        <w:tab/>
        <w:t xml:space="preserve">B. Goodrich, J. Gabry, I. Ali, S. Brilleman, rstanarm: Bayesian applied regression modeling via Stan. </w:t>
      </w:r>
      <w:r w:rsidRPr="00C87BAE">
        <w:rPr>
          <w:rFonts w:ascii="Times New Roman" w:hAnsi="Times New Roman" w:cs="Times New Roman"/>
          <w:i/>
          <w:iCs/>
          <w:noProof/>
        </w:rPr>
        <w:t>R Packag. version</w:t>
      </w:r>
      <w:r w:rsidRPr="00C87BAE">
        <w:rPr>
          <w:rFonts w:ascii="Times New Roman" w:hAnsi="Times New Roman" w:cs="Times New Roman"/>
          <w:noProof/>
        </w:rPr>
        <w:t xml:space="preserve">. </w:t>
      </w:r>
      <w:r w:rsidRPr="00C87BAE">
        <w:rPr>
          <w:rFonts w:ascii="Times New Roman" w:hAnsi="Times New Roman" w:cs="Times New Roman"/>
          <w:b/>
          <w:bCs/>
          <w:noProof/>
        </w:rPr>
        <w:t>2</w:t>
      </w:r>
      <w:r w:rsidRPr="00C87BAE">
        <w:rPr>
          <w:rFonts w:ascii="Times New Roman" w:hAnsi="Times New Roman" w:cs="Times New Roman"/>
          <w:noProof/>
        </w:rPr>
        <w:t>, 1758 (2020).</w:t>
      </w:r>
    </w:p>
    <w:p w14:paraId="2FE25CC5"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71. </w:t>
      </w:r>
      <w:r w:rsidRPr="00C87BAE">
        <w:rPr>
          <w:rFonts w:ascii="Times New Roman" w:hAnsi="Times New Roman" w:cs="Times New Roman"/>
          <w:noProof/>
        </w:rPr>
        <w:tab/>
        <w:t xml:space="preserve">S. Juggins, rioja: Analysis of Quaternary science data, R package version (0.9-9). </w:t>
      </w:r>
      <w:r w:rsidRPr="00C87BAE">
        <w:rPr>
          <w:rFonts w:ascii="Times New Roman" w:hAnsi="Times New Roman" w:cs="Times New Roman"/>
          <w:i/>
          <w:iCs/>
          <w:noProof/>
        </w:rPr>
        <w:t>Compr. r Arch. Netw.</w:t>
      </w:r>
      <w:r w:rsidRPr="00C87BAE">
        <w:rPr>
          <w:rFonts w:ascii="Times New Roman" w:hAnsi="Times New Roman" w:cs="Times New Roman"/>
          <w:noProof/>
        </w:rPr>
        <w:t xml:space="preserve"> (2015).</w:t>
      </w:r>
    </w:p>
    <w:p w14:paraId="1A0DD154"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72. </w:t>
      </w:r>
      <w:r w:rsidRPr="00C87BAE">
        <w:rPr>
          <w:rFonts w:ascii="Times New Roman" w:hAnsi="Times New Roman" w:cs="Times New Roman"/>
          <w:noProof/>
        </w:rPr>
        <w:tab/>
        <w:t xml:space="preserve">A. de Vries, B. D. Ripley, Create Dendrograms and Tree Diagrams Using “ggplot2.” </w:t>
      </w:r>
      <w:r w:rsidRPr="00C87BAE">
        <w:rPr>
          <w:rFonts w:ascii="Times New Roman" w:hAnsi="Times New Roman" w:cs="Times New Roman"/>
          <w:i/>
          <w:iCs/>
          <w:noProof/>
        </w:rPr>
        <w:t>URL https//github. com/andrie/ggdendro</w:t>
      </w:r>
      <w:r w:rsidRPr="00C87BAE">
        <w:rPr>
          <w:rFonts w:ascii="Times New Roman" w:hAnsi="Times New Roman" w:cs="Times New Roman"/>
          <w:noProof/>
        </w:rPr>
        <w:t>, 12 (2020).</w:t>
      </w:r>
    </w:p>
    <w:p w14:paraId="1F243C3D"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73. </w:t>
      </w:r>
      <w:r w:rsidRPr="00C87BAE">
        <w:rPr>
          <w:rFonts w:ascii="Times New Roman" w:hAnsi="Times New Roman" w:cs="Times New Roman"/>
          <w:noProof/>
        </w:rPr>
        <w:tab/>
        <w:t xml:space="preserve">J. Oksanen, F. G. Blanchet, R. Kindt, P. Legendre, P. R. Minchin, O. R.B., G. L. Simpson, P. Solymos, M. H. H. Stevens, H. Wagner, </w:t>
      </w:r>
      <w:r w:rsidRPr="00C87BAE">
        <w:rPr>
          <w:rFonts w:ascii="Times New Roman" w:hAnsi="Times New Roman" w:cs="Times New Roman"/>
          <w:i/>
          <w:iCs/>
          <w:noProof/>
        </w:rPr>
        <w:t>vegan</w:t>
      </w:r>
      <w:r w:rsidRPr="00C87BAE">
        <w:rPr>
          <w:rFonts w:ascii="Times New Roman" w:hAnsi="Times New Roman" w:cs="Times New Roman"/>
          <w:noProof/>
        </w:rPr>
        <w:t xml:space="preserve">: Community ecology package. </w:t>
      </w:r>
      <w:r w:rsidRPr="00C87BAE">
        <w:rPr>
          <w:rFonts w:ascii="Times New Roman" w:hAnsi="Times New Roman" w:cs="Times New Roman"/>
          <w:i/>
          <w:iCs/>
          <w:noProof/>
        </w:rPr>
        <w:t>R Packag. version 2.3-5</w:t>
      </w:r>
      <w:r w:rsidRPr="00C87BAE">
        <w:rPr>
          <w:rFonts w:ascii="Times New Roman" w:hAnsi="Times New Roman" w:cs="Times New Roman"/>
          <w:noProof/>
        </w:rPr>
        <w:t xml:space="preserve"> (2016), (available at https://cran.r-project.org/package=vegan).</w:t>
      </w:r>
    </w:p>
    <w:p w14:paraId="4C27B6E4" w14:textId="77777777" w:rsidR="00C87BAE" w:rsidRPr="00C87BAE" w:rsidRDefault="00C87BAE" w:rsidP="00C87BAE">
      <w:pPr>
        <w:widowControl w:val="0"/>
        <w:autoSpaceDE w:val="0"/>
        <w:autoSpaceDN w:val="0"/>
        <w:adjustRightInd w:val="0"/>
        <w:spacing w:line="480" w:lineRule="auto"/>
        <w:ind w:left="640" w:hanging="640"/>
        <w:rPr>
          <w:rFonts w:ascii="Times New Roman" w:hAnsi="Times New Roman" w:cs="Times New Roman"/>
          <w:noProof/>
        </w:rPr>
      </w:pPr>
      <w:r w:rsidRPr="00C87BAE">
        <w:rPr>
          <w:rFonts w:ascii="Times New Roman" w:hAnsi="Times New Roman" w:cs="Times New Roman"/>
          <w:noProof/>
        </w:rPr>
        <w:t xml:space="preserve">74. </w:t>
      </w:r>
      <w:r w:rsidRPr="00C87BAE">
        <w:rPr>
          <w:rFonts w:ascii="Times New Roman" w:hAnsi="Times New Roman" w:cs="Times New Roman"/>
          <w:noProof/>
        </w:rPr>
        <w:tab/>
        <w:t xml:space="preserve">J. Niku, F. K. C. Hui, S. Taskinen, D. I. Warton, gllvm: Fast analysis of multivariate abundance data with generalized linear latent variable models in r. </w:t>
      </w:r>
      <w:r w:rsidRPr="00C87BAE">
        <w:rPr>
          <w:rFonts w:ascii="Times New Roman" w:hAnsi="Times New Roman" w:cs="Times New Roman"/>
          <w:i/>
          <w:iCs/>
          <w:noProof/>
        </w:rPr>
        <w:t>Methods Ecol. Evol.</w:t>
      </w:r>
      <w:r w:rsidRPr="00C87BAE">
        <w:rPr>
          <w:rFonts w:ascii="Times New Roman" w:hAnsi="Times New Roman" w:cs="Times New Roman"/>
          <w:noProof/>
        </w:rPr>
        <w:t xml:space="preserve"> </w:t>
      </w:r>
      <w:r w:rsidRPr="00C87BAE">
        <w:rPr>
          <w:rFonts w:ascii="Times New Roman" w:hAnsi="Times New Roman" w:cs="Times New Roman"/>
          <w:b/>
          <w:bCs/>
          <w:noProof/>
        </w:rPr>
        <w:t>10</w:t>
      </w:r>
      <w:r w:rsidRPr="00C87BAE">
        <w:rPr>
          <w:rFonts w:ascii="Times New Roman" w:hAnsi="Times New Roman" w:cs="Times New Roman"/>
          <w:noProof/>
        </w:rPr>
        <w:t>, 2173–2182 (2019).</w:t>
      </w:r>
    </w:p>
    <w:p w14:paraId="3BA48C13" w14:textId="2AA034A7" w:rsidR="004E2951" w:rsidRDefault="004E2951"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fldChar w:fldCharType="end"/>
      </w:r>
    </w:p>
    <w:p w14:paraId="329E78A3"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486E6DA" w14:textId="35918973" w:rsidR="004E2951" w:rsidRDefault="000C1A36"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2B52D346" wp14:editId="3E9A3CD1">
            <wp:extent cx="5943600" cy="396240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652E04F"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474097E" w14:textId="77777777" w:rsidR="004E2951" w:rsidRPr="0010688C"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10688C">
        <w:rPr>
          <w:rFonts w:ascii="Times New Roman" w:eastAsia="Times New Roman" w:hAnsi="Times New Roman" w:cs="Times New Roman"/>
          <w:b/>
          <w:bCs/>
          <w:color w:val="000000" w:themeColor="text1"/>
        </w:rPr>
        <w:t>S1</w:t>
      </w:r>
      <w:r>
        <w:rPr>
          <w:rFonts w:ascii="Times New Roman" w:eastAsia="Times New Roman" w:hAnsi="Times New Roman" w:cs="Times New Roman"/>
          <w:b/>
          <w:bCs/>
          <w:color w:val="000000" w:themeColor="text1"/>
        </w:rPr>
        <w:t>.</w:t>
      </w:r>
      <w:r w:rsidRPr="0010688C">
        <w:rPr>
          <w:rFonts w:ascii="Times New Roman" w:eastAsia="Times New Roman" w:hAnsi="Times New Roman" w:cs="Times New Roman"/>
          <w:b/>
          <w:bCs/>
          <w:color w:val="000000" w:themeColor="text1"/>
        </w:rPr>
        <w:t xml:space="preserve"> Predicted Counts vs. Observed Morphological Counts</w:t>
      </w:r>
    </w:p>
    <w:p w14:paraId="229D1BF7" w14:textId="2495E893"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Predicted counts are generated from the joint Bayesian model. The </w:t>
      </w:r>
      <w:r w:rsidR="001E1E01">
        <w:rPr>
          <w:rFonts w:ascii="Times New Roman" w:eastAsia="Times New Roman" w:hAnsi="Times New Roman" w:cs="Times New Roman"/>
          <w:color w:val="000000" w:themeColor="text1"/>
        </w:rPr>
        <w:t>one-to-one</w:t>
      </w:r>
      <w:r>
        <w:rPr>
          <w:rFonts w:ascii="Times New Roman" w:eastAsia="Times New Roman" w:hAnsi="Times New Roman" w:cs="Times New Roman"/>
          <w:color w:val="000000" w:themeColor="text1"/>
        </w:rPr>
        <w:t xml:space="preserve"> line is plotted in red</w:t>
      </w:r>
      <w:r w:rsidR="000C1A36">
        <w:rPr>
          <w:rFonts w:ascii="Times New Roman" w:eastAsia="Times New Roman" w:hAnsi="Times New Roman" w:cs="Times New Roman"/>
          <w:color w:val="000000" w:themeColor="text1"/>
        </w:rPr>
        <w:t xml:space="preserve"> and Pearson correlation coefficient is 0.81</w:t>
      </w:r>
      <w:r>
        <w:rPr>
          <w:rFonts w:ascii="Times New Roman" w:eastAsia="Times New Roman" w:hAnsi="Times New Roman" w:cs="Times New Roman"/>
          <w:color w:val="000000" w:themeColor="text1"/>
        </w:rPr>
        <w:t>.</w:t>
      </w:r>
      <w:r w:rsidR="001E1E01">
        <w:rPr>
          <w:rFonts w:ascii="Times New Roman" w:eastAsia="Times New Roman" w:hAnsi="Times New Roman" w:cs="Times New Roman"/>
          <w:color w:val="000000" w:themeColor="text1"/>
        </w:rPr>
        <w:t xml:space="preserve"> </w:t>
      </w:r>
      <w:r w:rsidR="000C1A36">
        <w:rPr>
          <w:rFonts w:ascii="Times New Roman" w:eastAsia="Times New Roman" w:hAnsi="Times New Roman" w:cs="Times New Roman"/>
          <w:color w:val="000000" w:themeColor="text1"/>
        </w:rPr>
        <w:t>Variance in predicted counts markedly decreases with higher observed morphological counts. We note v</w:t>
      </w:r>
      <w:r w:rsidR="001E1E01">
        <w:rPr>
          <w:rFonts w:ascii="Times New Roman" w:eastAsia="Times New Roman" w:hAnsi="Times New Roman" w:cs="Times New Roman"/>
          <w:color w:val="000000" w:themeColor="text1"/>
        </w:rPr>
        <w:t>ariance in predicted counts is substantially less than that between observed reads and morphological counts</w:t>
      </w:r>
      <w:r w:rsidR="000C1A36">
        <w:rPr>
          <w:rFonts w:ascii="Times New Roman" w:eastAsia="Times New Roman" w:hAnsi="Times New Roman" w:cs="Times New Roman"/>
          <w:color w:val="000000" w:themeColor="text1"/>
        </w:rPr>
        <w:t xml:space="preserve"> Figure S3</w:t>
      </w:r>
      <w:r w:rsidR="001E1E01">
        <w:rPr>
          <w:rFonts w:ascii="Times New Roman" w:eastAsia="Times New Roman" w:hAnsi="Times New Roman" w:cs="Times New Roman"/>
          <w:color w:val="000000" w:themeColor="text1"/>
        </w:rPr>
        <w:t>.</w:t>
      </w:r>
    </w:p>
    <w:p w14:paraId="00468982" w14:textId="77777777" w:rsidR="004E2951" w:rsidRDefault="004E2951" w:rsidP="004E2951">
      <w:pPr>
        <w:widowControl w:val="0"/>
        <w:autoSpaceDE w:val="0"/>
        <w:autoSpaceDN w:val="0"/>
        <w:adjustRightInd w:val="0"/>
        <w:spacing w:line="480" w:lineRule="auto"/>
        <w:rPr>
          <w:rFonts w:ascii="Times New Roman" w:eastAsia="Times New Roman" w:hAnsi="Times New Roman" w:cs="Times New Roman"/>
          <w:color w:val="000000" w:themeColor="text1"/>
        </w:rPr>
      </w:pPr>
    </w:p>
    <w:p w14:paraId="2D15EB3D"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3CEE40AE"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1B3419F2"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8D41E60" w14:textId="46FF2152" w:rsidR="004E2951" w:rsidRDefault="000C1A36"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44AE1431" wp14:editId="0448A517">
            <wp:extent cx="5943600" cy="39624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C9E0AF6"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6176127"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9F6CA38" w14:textId="77777777" w:rsidR="004E2951" w:rsidRPr="00772303"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2</w:t>
      </w:r>
      <w:r w:rsidRPr="00772303">
        <w:rPr>
          <w:rFonts w:ascii="Times New Roman" w:eastAsia="Times New Roman" w:hAnsi="Times New Roman" w:cs="Times New Roman"/>
          <w:b/>
          <w:bCs/>
          <w:color w:val="000000" w:themeColor="text1"/>
        </w:rPr>
        <w:t>. Predicted Sequence Reads vs. Observed Sequence Reads</w:t>
      </w:r>
    </w:p>
    <w:p w14:paraId="2BB890E6" w14:textId="1BC993A9"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Predicted sequence reads</w:t>
      </w:r>
      <w:r w:rsidR="00C651C6">
        <w:rPr>
          <w:rFonts w:ascii="Times New Roman" w:eastAsia="Times New Roman" w:hAnsi="Times New Roman" w:cs="Times New Roman"/>
          <w:color w:val="000000" w:themeColor="text1"/>
        </w:rPr>
        <w:t xml:space="preserve"> are generated from the joint Bayesian model. The one-to-one line is plotted in red and Pearson correlation coefficient is 0.95. In general, predicted sequence reads</w:t>
      </w:r>
      <w:r>
        <w:rPr>
          <w:rFonts w:ascii="Times New Roman" w:eastAsia="Times New Roman" w:hAnsi="Times New Roman" w:cs="Times New Roman"/>
          <w:color w:val="000000" w:themeColor="text1"/>
        </w:rPr>
        <w:t xml:space="preserve"> track observed sequence reads,</w:t>
      </w:r>
      <w:r w:rsidR="001E1E01">
        <w:rPr>
          <w:rFonts w:ascii="Times New Roman" w:eastAsia="Times New Roman" w:hAnsi="Times New Roman" w:cs="Times New Roman"/>
          <w:color w:val="000000" w:themeColor="text1"/>
        </w:rPr>
        <w:t xml:space="preserve"> and show substantially less variance than raw observed sequence reads in Figure S3. H</w:t>
      </w:r>
      <w:r>
        <w:rPr>
          <w:rFonts w:ascii="Times New Roman" w:eastAsia="Times New Roman" w:hAnsi="Times New Roman" w:cs="Times New Roman"/>
          <w:color w:val="000000" w:themeColor="text1"/>
        </w:rPr>
        <w:t>owever</w:t>
      </w:r>
      <w:r w:rsidR="00C651C6">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unexpected zeros in technical replicates</w:t>
      </w:r>
      <w:r w:rsidR="001E1E01">
        <w:rPr>
          <w:rFonts w:ascii="Times New Roman" w:eastAsia="Times New Roman" w:hAnsi="Times New Roman" w:cs="Times New Roman"/>
          <w:color w:val="000000" w:themeColor="text1"/>
        </w:rPr>
        <w:t xml:space="preserve"> </w:t>
      </w:r>
      <w:r w:rsidR="000C1A36">
        <w:rPr>
          <w:rFonts w:ascii="Times New Roman" w:eastAsia="Times New Roman" w:hAnsi="Times New Roman" w:cs="Times New Roman"/>
          <w:color w:val="000000" w:themeColor="text1"/>
        </w:rPr>
        <w:t>or</w:t>
      </w:r>
      <w:r w:rsidR="001E1E01">
        <w:rPr>
          <w:rFonts w:ascii="Times New Roman" w:eastAsia="Times New Roman" w:hAnsi="Times New Roman" w:cs="Times New Roman"/>
          <w:color w:val="000000" w:themeColor="text1"/>
        </w:rPr>
        <w:t xml:space="preserve"> stochastic dropouts, </w:t>
      </w:r>
      <w:r>
        <w:rPr>
          <w:rFonts w:ascii="Times New Roman" w:eastAsia="Times New Roman" w:hAnsi="Times New Roman" w:cs="Times New Roman"/>
          <w:color w:val="000000" w:themeColor="text1"/>
        </w:rPr>
        <w:t>deviate notably from expected results</w:t>
      </w:r>
      <w:r w:rsidR="00C651C6">
        <w:rPr>
          <w:rFonts w:ascii="Times New Roman" w:eastAsia="Times New Roman" w:hAnsi="Times New Roman" w:cs="Times New Roman"/>
          <w:color w:val="000000" w:themeColor="text1"/>
        </w:rPr>
        <w:t xml:space="preserve"> (points along Y-axis)</w:t>
      </w:r>
      <w:r>
        <w:rPr>
          <w:rFonts w:ascii="Times New Roman" w:eastAsia="Times New Roman" w:hAnsi="Times New Roman" w:cs="Times New Roman"/>
          <w:color w:val="000000" w:themeColor="text1"/>
        </w:rPr>
        <w:t xml:space="preserve">. </w:t>
      </w:r>
      <w:r w:rsidR="001E1E01">
        <w:rPr>
          <w:rFonts w:ascii="Times New Roman" w:eastAsia="Times New Roman" w:hAnsi="Times New Roman" w:cs="Times New Roman"/>
          <w:color w:val="000000" w:themeColor="text1"/>
        </w:rPr>
        <w:t xml:space="preserve">We note that all </w:t>
      </w:r>
      <w:r w:rsidR="00C651C6">
        <w:rPr>
          <w:rFonts w:ascii="Times New Roman" w:eastAsia="Times New Roman" w:hAnsi="Times New Roman" w:cs="Times New Roman"/>
          <w:color w:val="000000" w:themeColor="text1"/>
        </w:rPr>
        <w:t xml:space="preserve">observed </w:t>
      </w:r>
      <w:r w:rsidR="001E1E01">
        <w:rPr>
          <w:rFonts w:ascii="Times New Roman" w:eastAsia="Times New Roman" w:hAnsi="Times New Roman" w:cs="Times New Roman"/>
          <w:color w:val="000000" w:themeColor="text1"/>
        </w:rPr>
        <w:t>stochastic dropouts occur in less than 1.3% of total sample proportions</w:t>
      </w:r>
      <w:r w:rsidR="00C651C6">
        <w:rPr>
          <w:rFonts w:ascii="Times New Roman" w:eastAsia="Times New Roman" w:hAnsi="Times New Roman" w:cs="Times New Roman"/>
          <w:color w:val="000000" w:themeColor="text1"/>
        </w:rPr>
        <w:t xml:space="preserve"> and less than 5 morphological counts.</w:t>
      </w:r>
      <w:r w:rsidR="001E1E01">
        <w:rPr>
          <w:rFonts w:ascii="Times New Roman" w:eastAsia="Times New Roman" w:hAnsi="Times New Roman" w:cs="Times New Roman"/>
          <w:color w:val="000000" w:themeColor="text1"/>
        </w:rPr>
        <w:t xml:space="preserve"> </w:t>
      </w:r>
      <w:r w:rsidR="00C651C6">
        <w:rPr>
          <w:rFonts w:ascii="Times New Roman" w:eastAsia="Times New Roman" w:hAnsi="Times New Roman" w:cs="Times New Roman"/>
          <w:color w:val="000000" w:themeColor="text1"/>
        </w:rPr>
        <w:t>Such dropouts are</w:t>
      </w:r>
      <w:r w:rsidR="001E1E01">
        <w:rPr>
          <w:rFonts w:ascii="Times New Roman" w:eastAsia="Times New Roman" w:hAnsi="Times New Roman" w:cs="Times New Roman"/>
          <w:color w:val="000000" w:themeColor="text1"/>
        </w:rPr>
        <w:t xml:space="preserve"> likely a function of subsampling error associated with molecular biology processing</w:t>
      </w:r>
      <w:r w:rsidR="00C651C6">
        <w:rPr>
          <w:rFonts w:ascii="Times New Roman" w:eastAsia="Times New Roman" w:hAnsi="Times New Roman" w:cs="Times New Roman"/>
          <w:color w:val="000000" w:themeColor="text1"/>
        </w:rPr>
        <w:t xml:space="preserve"> (</w:t>
      </w:r>
      <w:r w:rsidR="000C1A36">
        <w:rPr>
          <w:rFonts w:ascii="Times New Roman" w:eastAsia="Times New Roman" w:hAnsi="Times New Roman" w:cs="Times New Roman"/>
          <w:color w:val="000000" w:themeColor="text1"/>
        </w:rPr>
        <w:t>See Supplement 2)</w:t>
      </w:r>
      <w:r w:rsidR="001E1E01">
        <w:rPr>
          <w:rFonts w:ascii="Times New Roman" w:eastAsia="Times New Roman" w:hAnsi="Times New Roman" w:cs="Times New Roman"/>
          <w:color w:val="000000" w:themeColor="text1"/>
        </w:rPr>
        <w:t>.</w:t>
      </w:r>
      <w:r w:rsidR="000C1A36">
        <w:rPr>
          <w:rFonts w:ascii="Times New Roman" w:eastAsia="Times New Roman" w:hAnsi="Times New Roman" w:cs="Times New Roman"/>
          <w:color w:val="000000" w:themeColor="text1"/>
        </w:rPr>
        <w:t xml:space="preserve"> </w:t>
      </w:r>
    </w:p>
    <w:p w14:paraId="7291F82E" w14:textId="77777777" w:rsidR="00C651C6" w:rsidRDefault="00C651C6"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629B9720" w14:textId="40E3D1EC" w:rsidR="004E2951" w:rsidRDefault="000C1A36"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7EF92BB0" wp14:editId="381B6D9B">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601A316"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07DA2B28" w14:textId="77777777" w:rsidR="004E2951" w:rsidRPr="00772303"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3</w:t>
      </w:r>
      <w:r w:rsidRPr="00772303">
        <w:rPr>
          <w:rFonts w:ascii="Times New Roman" w:eastAsia="Times New Roman" w:hAnsi="Times New Roman" w:cs="Times New Roman"/>
          <w:b/>
          <w:bCs/>
          <w:color w:val="000000" w:themeColor="text1"/>
        </w:rPr>
        <w:t>. Observed Sequence Reads vs. Observed Morphological Counts</w:t>
      </w:r>
    </w:p>
    <w:p w14:paraId="351A11CF" w14:textId="2337227E" w:rsidR="00AC5631" w:rsidRDefault="00C651C6"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O</w:t>
      </w:r>
      <w:r w:rsidR="004E2951">
        <w:rPr>
          <w:rFonts w:ascii="Times New Roman" w:eastAsia="Times New Roman" w:hAnsi="Times New Roman" w:cs="Times New Roman"/>
          <w:color w:val="000000" w:themeColor="text1"/>
        </w:rPr>
        <w:t xml:space="preserve">bserved sequencing reads and morphological </w:t>
      </w:r>
      <w:r w:rsidR="000C1A36">
        <w:rPr>
          <w:rFonts w:ascii="Times New Roman" w:eastAsia="Times New Roman" w:hAnsi="Times New Roman" w:cs="Times New Roman"/>
          <w:color w:val="000000" w:themeColor="text1"/>
        </w:rPr>
        <w:t xml:space="preserve">counts </w:t>
      </w:r>
      <w:r w:rsidR="004E2951">
        <w:rPr>
          <w:rFonts w:ascii="Times New Roman" w:eastAsia="Times New Roman" w:hAnsi="Times New Roman" w:cs="Times New Roman"/>
          <w:color w:val="000000" w:themeColor="text1"/>
        </w:rPr>
        <w:t>do not follow a clear linear relationship</w:t>
      </w:r>
      <w:r w:rsidR="000C1A36">
        <w:rPr>
          <w:rFonts w:ascii="Times New Roman" w:eastAsia="Times New Roman" w:hAnsi="Times New Roman" w:cs="Times New Roman"/>
          <w:color w:val="000000" w:themeColor="text1"/>
        </w:rPr>
        <w:t>. The one-to-one line is plotted in red and Pearson correlation coefficient is 0.56.</w:t>
      </w:r>
      <w:r w:rsidRP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Given the exponential and compositional nature of the governing PCR process, such non-linearity is unsurprising. We note the occurrence of stochastic dropouts along the X axis. We also note that v</w:t>
      </w:r>
      <w:r w:rsidR="001E1E01">
        <w:rPr>
          <w:rFonts w:ascii="Times New Roman" w:eastAsia="Times New Roman" w:hAnsi="Times New Roman" w:cs="Times New Roman"/>
          <w:color w:val="000000" w:themeColor="text1"/>
        </w:rPr>
        <w:t>ariance is highest at low observed morphological counts.</w:t>
      </w:r>
      <w:r w:rsidR="00AC5631">
        <w:rPr>
          <w:rFonts w:ascii="Times New Roman" w:eastAsia="Times New Roman" w:hAnsi="Times New Roman" w:cs="Times New Roman"/>
          <w:noProof/>
          <w:color w:val="000000" w:themeColor="text1"/>
        </w:rPr>
        <w:lastRenderedPageBreak/>
        <w:drawing>
          <wp:inline distT="0" distB="0" distL="0" distR="0" wp14:anchorId="1532F240" wp14:editId="40C26FF6">
            <wp:extent cx="5943600" cy="5943600"/>
            <wp:effectExtent l="0" t="0" r="0" b="0"/>
            <wp:docPr id="33" name="Picture 3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catt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BA8AEA6" w14:textId="42FB5A46" w:rsidR="00AC5631" w:rsidRDefault="00AC5631" w:rsidP="00AC563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4</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 xml:space="preserve">Co-detection of Taxa </w:t>
      </w:r>
      <w:proofErr w:type="gramStart"/>
      <w:r>
        <w:rPr>
          <w:rFonts w:ascii="Times New Roman" w:eastAsia="Times New Roman" w:hAnsi="Times New Roman" w:cs="Times New Roman"/>
          <w:b/>
          <w:bCs/>
          <w:color w:val="000000" w:themeColor="text1"/>
        </w:rPr>
        <w:t>By</w:t>
      </w:r>
      <w:proofErr w:type="gramEnd"/>
      <w:r>
        <w:rPr>
          <w:rFonts w:ascii="Times New Roman" w:eastAsia="Times New Roman" w:hAnsi="Times New Roman" w:cs="Times New Roman"/>
          <w:b/>
          <w:bCs/>
          <w:color w:val="000000" w:themeColor="text1"/>
        </w:rPr>
        <w:t xml:space="preserve"> Metabarcoding and Microscopy</w:t>
      </w:r>
    </w:p>
    <w:p w14:paraId="3FC2FAE2" w14:textId="4139598D" w:rsidR="00AC5631" w:rsidRDefault="00AC5631" w:rsidP="00AC563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Of the 56 taxa used for modeling efforts, both metabarcoding and microscopy both detected 46 taxa. Metabarcoding uniquely detected 9 taxa while microscopy detected a </w:t>
      </w:r>
      <w:proofErr w:type="gramStart"/>
      <w:r>
        <w:rPr>
          <w:rFonts w:ascii="Times New Roman" w:eastAsia="Times New Roman" w:hAnsi="Times New Roman" w:cs="Times New Roman"/>
          <w:color w:val="000000" w:themeColor="text1"/>
        </w:rPr>
        <w:t>single taxa</w:t>
      </w:r>
      <w:proofErr w:type="gramEnd"/>
      <w:r>
        <w:rPr>
          <w:rFonts w:ascii="Times New Roman" w:eastAsia="Times New Roman" w:hAnsi="Times New Roman" w:cs="Times New Roman"/>
          <w:color w:val="000000" w:themeColor="text1"/>
        </w:rPr>
        <w:t>. The maximum observed morphological counts in which metabarcoding failed to detect a given taxa was 9 (mean = 1.61).</w:t>
      </w:r>
      <w:r w:rsidR="00C87BAE">
        <w:rPr>
          <w:rFonts w:ascii="Times New Roman" w:eastAsia="Times New Roman" w:hAnsi="Times New Roman" w:cs="Times New Roman"/>
          <w:color w:val="000000" w:themeColor="text1"/>
        </w:rPr>
        <w:t xml:space="preserve"> </w:t>
      </w:r>
      <w:r w:rsidR="00C87BAE" w:rsidRPr="00C87BAE">
        <w:rPr>
          <w:rFonts w:ascii="Times New Roman" w:eastAsia="Times New Roman" w:hAnsi="Times New Roman" w:cs="Times New Roman"/>
          <w:color w:val="000000" w:themeColor="text1"/>
        </w:rPr>
        <w:t xml:space="preserve">Across a total of 4,704 possible detections, 70.2% were non-detections by both methods, 11.2% were detections by both methods, </w:t>
      </w:r>
      <w:r w:rsidR="00C87BAE" w:rsidRPr="00C87BAE">
        <w:rPr>
          <w:rFonts w:ascii="Times New Roman" w:eastAsia="Times New Roman" w:hAnsi="Times New Roman" w:cs="Times New Roman"/>
          <w:color w:val="000000" w:themeColor="text1"/>
        </w:rPr>
        <w:lastRenderedPageBreak/>
        <w:t>16.4% were detections only made by eDNA, and 2.1% were detections only made my microscopy.</w:t>
      </w:r>
    </w:p>
    <w:p w14:paraId="5104470B" w14:textId="77777777" w:rsidR="00C87BAE" w:rsidRPr="002449FB" w:rsidRDefault="00C87BAE" w:rsidP="00C87BAE">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noProof/>
          <w:color w:val="000000" w:themeColor="text1"/>
        </w:rPr>
        <w:drawing>
          <wp:inline distT="114300" distB="114300" distL="114300" distR="114300" wp14:anchorId="504BC00C" wp14:editId="05135C29">
            <wp:extent cx="5943600" cy="4381500"/>
            <wp:effectExtent l="0" t="0" r="0" b="0"/>
            <wp:docPr id="5" name="image6.png" descr="Ma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6.png" descr="Map&#10;&#10;Description automatically generated with low confidence"/>
                    <pic:cNvPicPr preferRelativeResize="0"/>
                  </pic:nvPicPr>
                  <pic:blipFill>
                    <a:blip r:embed="rId19"/>
                    <a:srcRect/>
                    <a:stretch>
                      <a:fillRect/>
                    </a:stretch>
                  </pic:blipFill>
                  <pic:spPr>
                    <a:xfrm>
                      <a:off x="0" y="0"/>
                      <a:ext cx="5943600" cy="4381500"/>
                    </a:xfrm>
                    <a:prstGeom prst="rect">
                      <a:avLst/>
                    </a:prstGeom>
                    <a:ln/>
                  </pic:spPr>
                </pic:pic>
              </a:graphicData>
            </a:graphic>
          </wp:inline>
        </w:drawing>
      </w:r>
    </w:p>
    <w:p w14:paraId="2C265A7F" w14:textId="624B2E0F" w:rsidR="00C87BAE" w:rsidRDefault="00C87BAE" w:rsidP="00C87BAE">
      <w:pPr>
        <w:spacing w:line="480" w:lineRule="auto"/>
        <w:rPr>
          <w:rFonts w:ascii="Times New Roman" w:eastAsia="Times New Roman" w:hAnsi="Times New Roman" w:cs="Times New Roman"/>
          <w:b/>
          <w:color w:val="000000" w:themeColor="text1"/>
        </w:rPr>
      </w:pPr>
      <w:r w:rsidRPr="002449FB">
        <w:rPr>
          <w:rFonts w:ascii="Times New Roman" w:eastAsia="Times New Roman" w:hAnsi="Times New Roman" w:cs="Times New Roman"/>
          <w:color w:val="000000" w:themeColor="text1"/>
        </w:rPr>
        <w:tab/>
      </w: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5</w:t>
      </w:r>
      <w:r w:rsidRPr="002449FB">
        <w:rPr>
          <w:rFonts w:ascii="Times New Roman" w:eastAsia="Times New Roman" w:hAnsi="Times New Roman" w:cs="Times New Roman"/>
          <w:b/>
          <w:color w:val="000000" w:themeColor="text1"/>
        </w:rPr>
        <w:t>. Site Map</w:t>
      </w:r>
    </w:p>
    <w:p w14:paraId="566A8A62" w14:textId="14231F09" w:rsidR="00C87BAE" w:rsidRPr="00A556FD" w:rsidRDefault="00C87BAE" w:rsidP="00C87BAE">
      <w:pPr>
        <w:spacing w:line="480" w:lineRule="auto"/>
        <w:ind w:left="640"/>
        <w:rPr>
          <w:rFonts w:ascii="Times New Roman" w:eastAsia="Times New Roman" w:hAnsi="Times New Roman" w:cs="Times New Roman"/>
          <w:b/>
          <w:color w:val="000000" w:themeColor="text1"/>
        </w:rPr>
      </w:pPr>
      <w:r>
        <w:rPr>
          <w:rFonts w:ascii="Times New Roman" w:eastAsia="Times New Roman" w:hAnsi="Times New Roman" w:cs="Times New Roman"/>
          <w:bCs/>
          <w:color w:val="000000" w:themeColor="text1"/>
        </w:rPr>
        <w:t>Ichthyoplankton samples were collected from four</w:t>
      </w:r>
      <w:r w:rsidRPr="002449FB">
        <w:rPr>
          <w:rFonts w:ascii="Times New Roman" w:eastAsia="Times New Roman" w:hAnsi="Times New Roman" w:cs="Times New Roman"/>
          <w:color w:val="000000" w:themeColor="text1"/>
        </w:rPr>
        <w:t xml:space="preserve"> distinct stations with variable water properties. The northernmost station was located in the California Current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34.14833˚N -121.1567˚W) offshore of Point Conception, CA. A second station was chosen off of San Nicholas Island, CA</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33.32333 ˚N,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-119.6667˚W) that experiences high variation in annual temperature depending on the respective strengths of the California Current and Southern California Counter Current</w:t>
      </w:r>
      <w:r w:rsidRPr="002449FB">
        <w:rPr>
          <w:rFonts w:ascii="Times New Roman" w:eastAsia="Times New Roman" w:hAnsi="Times New Roman" w:cs="Times New Roman"/>
          <w:color w:val="000000" w:themeColor="text1"/>
        </w:rPr>
        <w:fldChar w:fldCharType="begin" w:fldLock="1"/>
      </w:r>
      <w:r>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System","type":"article-journal","volume":"121"},"uris":["http://www.mendeley.com/documents/?uuid=b99593e6-350d-4128-b704-976e700b8198"]}],"mendeley":{"formattedCitation":"(&lt;i&gt;64&lt;/i&gt;)","manualFormatting":" (64)","plainTextFormattedCitation":"(64)","previouslyFormattedCitation":"(&lt;i&gt;64&lt;/i&gt;)"},"properties":{"noteIndex":0},"schema":"https://github.com/citation-style-language/schema/raw/master/csl-citation.json"}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64</w:t>
      </w:r>
      <w:r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We also chose a Southern coastal inshore site off San Diego, CA</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32.84667˚N, -117.5383˚W) which is typically characterized by warmer waters from the California Counter </w:t>
      </w:r>
      <w:r>
        <w:rPr>
          <w:rFonts w:ascii="Times New Roman" w:eastAsia="Times New Roman" w:hAnsi="Times New Roman" w:cs="Times New Roman"/>
          <w:color w:val="000000" w:themeColor="text1"/>
        </w:rPr>
        <w:t>C</w:t>
      </w:r>
      <w:r w:rsidRPr="002449FB">
        <w:rPr>
          <w:rFonts w:ascii="Times New Roman" w:eastAsia="Times New Roman" w:hAnsi="Times New Roman" w:cs="Times New Roman"/>
          <w:color w:val="000000" w:themeColor="text1"/>
        </w:rPr>
        <w:t xml:space="preserve">urrent but also experiences seasonal </w:t>
      </w:r>
      <w:r w:rsidRPr="002449FB">
        <w:rPr>
          <w:rFonts w:ascii="Times New Roman" w:eastAsia="Times New Roman" w:hAnsi="Times New Roman" w:cs="Times New Roman"/>
          <w:color w:val="000000" w:themeColor="text1"/>
        </w:rPr>
        <w:lastRenderedPageBreak/>
        <w:t>upwelling.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Lastly, we chose a </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outhern offshore site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31.85000˚N, -119.5683˚W) which is characterized by sub-tropical oceanic waters.</w:t>
      </w:r>
    </w:p>
    <w:p w14:paraId="502D5FB9" w14:textId="77777777" w:rsidR="00C87BAE" w:rsidRPr="00772303" w:rsidRDefault="00C87BAE" w:rsidP="00AC563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p>
    <w:p w14:paraId="57B65ECB" w14:textId="1C52F1FC" w:rsidR="004E2951"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16B98ACC" wp14:editId="32BDA8E8">
            <wp:extent cx="5943600" cy="3962400"/>
            <wp:effectExtent l="0" t="0" r="0" b="0"/>
            <wp:docPr id="30" name="Picture 3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PowerPoin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A034274" w14:textId="19DD1D39" w:rsidR="006141BD" w:rsidRDefault="006141BD" w:rsidP="006141BD">
      <w:pPr>
        <w:ind w:firstLine="720"/>
        <w:rPr>
          <w:rFonts w:ascii="Times New Roman" w:eastAsia="Times New Roman" w:hAnsi="Times New Roman" w:cs="Times New Roman"/>
          <w:b/>
        </w:rPr>
      </w:pPr>
      <w:r>
        <w:rPr>
          <w:rFonts w:ascii="Times New Roman" w:eastAsia="Times New Roman" w:hAnsi="Times New Roman" w:cs="Times New Roman"/>
          <w:b/>
        </w:rPr>
        <w:t xml:space="preserve">Figure </w:t>
      </w:r>
      <w:r w:rsidR="00AC5631">
        <w:rPr>
          <w:rFonts w:ascii="Times New Roman" w:eastAsia="Times New Roman" w:hAnsi="Times New Roman" w:cs="Times New Roman"/>
          <w:b/>
        </w:rPr>
        <w:t>S</w:t>
      </w:r>
      <w:r w:rsidR="00C87BAE">
        <w:rPr>
          <w:rFonts w:ascii="Times New Roman" w:eastAsia="Times New Roman" w:hAnsi="Times New Roman" w:cs="Times New Roman"/>
          <w:b/>
        </w:rPr>
        <w:t>6</w:t>
      </w:r>
      <w:r>
        <w:rPr>
          <w:rFonts w:ascii="Times New Roman" w:eastAsia="Times New Roman" w:hAnsi="Times New Roman" w:cs="Times New Roman"/>
          <w:b/>
        </w:rPr>
        <w:t>. Temperature Associations in Fish Species</w:t>
      </w:r>
    </w:p>
    <w:p w14:paraId="6FA4CA3F" w14:textId="77777777" w:rsidR="00AC5631" w:rsidRDefault="006141BD" w:rsidP="006141BD">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We capture changes in species occurrence patterns in response to MWCT, with Southern Mesopelagic species increasing in prevalence with elevated temperature (A). </w:t>
      </w:r>
      <w:r w:rsidRPr="000C1A36">
        <w:rPr>
          <w:rFonts w:ascii="Times New Roman" w:eastAsia="Times New Roman" w:hAnsi="Times New Roman" w:cs="Times New Roman"/>
          <w:color w:val="000000"/>
        </w:rPr>
        <w:t>T</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statistic</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slope coefficient/ standard error)</w:t>
      </w:r>
      <w:r>
        <w:rPr>
          <w:rFonts w:ascii="Times New Roman" w:eastAsia="Times New Roman" w:hAnsi="Times New Roman" w:cs="Times New Roman"/>
          <w:color w:val="000000"/>
        </w:rPr>
        <w:t xml:space="preserve"> from g</w:t>
      </w:r>
      <w:r w:rsidRPr="000C1A36">
        <w:rPr>
          <w:rFonts w:ascii="Times New Roman" w:eastAsia="Times New Roman" w:hAnsi="Times New Roman" w:cs="Times New Roman"/>
          <w:color w:val="000000"/>
        </w:rPr>
        <w:t>eneralized binomial mixed model was calculated for each species across all sites. Only species with significantly different slopes</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 xml:space="preserve">95% CI greater or less than zero) are plotted. </w:t>
      </w:r>
      <w:r>
        <w:rPr>
          <w:rFonts w:ascii="Times New Roman" w:eastAsia="Times New Roman" w:hAnsi="Times New Roman" w:cs="Times New Roman"/>
          <w:color w:val="000000"/>
        </w:rPr>
        <w:t xml:space="preserve">Importantly, metabarcoding identified cold associated </w:t>
      </w:r>
      <w:r>
        <w:rPr>
          <w:rFonts w:ascii="Times New Roman" w:eastAsia="Times New Roman" w:hAnsi="Times New Roman" w:cs="Times New Roman"/>
        </w:rPr>
        <w:t>variants</w:t>
      </w:r>
      <w:r>
        <w:rPr>
          <w:rFonts w:ascii="Times New Roman" w:eastAsia="Times New Roman" w:hAnsi="Times New Roman" w:cs="Times New Roman"/>
          <w:color w:val="000000"/>
        </w:rPr>
        <w:t xml:space="preserve"> </w:t>
      </w:r>
      <w:r>
        <w:rPr>
          <w:rFonts w:ascii="Times New Roman" w:eastAsia="Times New Roman" w:hAnsi="Times New Roman" w:cs="Times New Roman"/>
        </w:rPr>
        <w:t>of</w:t>
      </w:r>
      <w:r>
        <w:rPr>
          <w:rFonts w:ascii="Times New Roman" w:eastAsia="Times New Roman" w:hAnsi="Times New Roman" w:cs="Times New Roman"/>
          <w:color w:val="000000"/>
        </w:rPr>
        <w:t xml:space="preserve"> the </w:t>
      </w:r>
      <w:r>
        <w:rPr>
          <w:rFonts w:ascii="Times New Roman" w:eastAsia="Times New Roman" w:hAnsi="Times New Roman" w:cs="Times New Roman"/>
        </w:rPr>
        <w:t>Northern</w:t>
      </w:r>
      <w:r>
        <w:rPr>
          <w:rFonts w:ascii="Times New Roman" w:eastAsia="Times New Roman" w:hAnsi="Times New Roman" w:cs="Times New Roman"/>
          <w:color w:val="000000"/>
        </w:rPr>
        <w:t xml:space="preserve"> Lanternfish (</w:t>
      </w:r>
      <w:proofErr w:type="spellStart"/>
      <w:r>
        <w:rPr>
          <w:rFonts w:ascii="Times New Roman" w:eastAsia="Times New Roman" w:hAnsi="Times New Roman" w:cs="Times New Roman"/>
          <w:i/>
          <w:color w:val="000000"/>
        </w:rPr>
        <w:t>Stennobrachius</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rPr>
        <w:t>leucopsarus</w:t>
      </w:r>
      <w:proofErr w:type="spellEnd"/>
      <w:r>
        <w:rPr>
          <w:rFonts w:ascii="Times New Roman" w:eastAsia="Times New Roman" w:hAnsi="Times New Roman" w:cs="Times New Roman"/>
          <w:color w:val="000000"/>
        </w:rPr>
        <w:t xml:space="preserve">) which cannot be morphologically identified (B) as well as warm-associated species like the Mexican </w:t>
      </w:r>
      <w:proofErr w:type="spellStart"/>
      <w:r>
        <w:rPr>
          <w:rFonts w:ascii="Times New Roman" w:eastAsia="Times New Roman" w:hAnsi="Times New Roman" w:cs="Times New Roman"/>
          <w:color w:val="000000"/>
        </w:rPr>
        <w:t>Lampfish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i/>
          <w:color w:val="000000"/>
        </w:rPr>
        <w:t>Triphoturus</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mexicanus</w:t>
      </w:r>
      <w:proofErr w:type="spellEnd"/>
      <w:r>
        <w:rPr>
          <w:rFonts w:ascii="Times New Roman" w:eastAsia="Times New Roman" w:hAnsi="Times New Roman" w:cs="Times New Roman"/>
          <w:color w:val="000000"/>
        </w:rPr>
        <w:t>) (C).</w:t>
      </w:r>
    </w:p>
    <w:p w14:paraId="0A192D11" w14:textId="166D06A6" w:rsidR="006141BD" w:rsidRDefault="00AC5631" w:rsidP="006141BD">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01EC12F2" wp14:editId="4749E592">
            <wp:extent cx="5943600" cy="396240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830C20C" w14:textId="77777777" w:rsidR="00AC5631" w:rsidRDefault="00AC5631" w:rsidP="006141BD">
      <w:pPr>
        <w:pBdr>
          <w:top w:val="nil"/>
          <w:left w:val="nil"/>
          <w:bottom w:val="nil"/>
          <w:right w:val="nil"/>
          <w:between w:val="nil"/>
        </w:pBdr>
        <w:ind w:left="720"/>
        <w:rPr>
          <w:rFonts w:ascii="Times New Roman" w:eastAsia="Times New Roman" w:hAnsi="Times New Roman" w:cs="Times New Roman"/>
          <w:color w:val="000000"/>
        </w:rPr>
      </w:pPr>
    </w:p>
    <w:p w14:paraId="291B900B" w14:textId="1BCF38F5" w:rsidR="00AC5631" w:rsidRDefault="00AC5631" w:rsidP="00AC5631">
      <w:pPr>
        <w:ind w:firstLine="720"/>
        <w:rPr>
          <w:rFonts w:ascii="Times New Roman" w:eastAsia="Times New Roman" w:hAnsi="Times New Roman" w:cs="Times New Roman"/>
          <w:b/>
        </w:rPr>
      </w:pPr>
      <w:r>
        <w:rPr>
          <w:rFonts w:ascii="Times New Roman" w:eastAsia="Times New Roman" w:hAnsi="Times New Roman" w:cs="Times New Roman"/>
          <w:b/>
        </w:rPr>
        <w:t>Figure S</w:t>
      </w:r>
      <w:r w:rsidR="00C87BAE">
        <w:rPr>
          <w:rFonts w:ascii="Times New Roman" w:eastAsia="Times New Roman" w:hAnsi="Times New Roman" w:cs="Times New Roman"/>
          <w:b/>
        </w:rPr>
        <w:t>7</w:t>
      </w:r>
      <w:r>
        <w:rPr>
          <w:rFonts w:ascii="Times New Roman" w:eastAsia="Times New Roman" w:hAnsi="Times New Roman" w:cs="Times New Roman"/>
          <w:b/>
        </w:rPr>
        <w:t>. Southern Oceanic Species Drive Fish Community Shifts</w:t>
      </w:r>
    </w:p>
    <w:p w14:paraId="2171ADE5" w14:textId="5E014DE9" w:rsidR="00AC5631" w:rsidRDefault="00AC5631" w:rsidP="00AC5631">
      <w:pPr>
        <w:ind w:left="720"/>
        <w:rPr>
          <w:rFonts w:ascii="Times New Roman" w:eastAsia="Times New Roman" w:hAnsi="Times New Roman" w:cs="Times New Roman"/>
        </w:rPr>
      </w:pPr>
      <w:r>
        <w:rPr>
          <w:rFonts w:ascii="Times New Roman" w:eastAsia="Times New Roman" w:hAnsi="Times New Roman" w:cs="Times New Roman"/>
          <w:color w:val="000000"/>
        </w:rPr>
        <w:t xml:space="preserve">We capture changes in species biomass in response to MWCT, with Southern Mesopelagic species increasing in abundance with elevated temperature (A). </w:t>
      </w:r>
      <w:r w:rsidRPr="000C1A36">
        <w:rPr>
          <w:rFonts w:ascii="Times New Roman" w:eastAsia="Times New Roman" w:hAnsi="Times New Roman" w:cs="Times New Roman"/>
          <w:color w:val="000000"/>
        </w:rPr>
        <w:t>T</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statistic</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slope coefficient/standard error)</w:t>
      </w:r>
      <w:r>
        <w:rPr>
          <w:rFonts w:ascii="Times New Roman" w:eastAsia="Times New Roman" w:hAnsi="Times New Roman" w:cs="Times New Roman"/>
          <w:color w:val="000000"/>
        </w:rPr>
        <w:t xml:space="preserve"> from g</w:t>
      </w:r>
      <w:r w:rsidRPr="000C1A36">
        <w:rPr>
          <w:rFonts w:ascii="Times New Roman" w:eastAsia="Times New Roman" w:hAnsi="Times New Roman" w:cs="Times New Roman"/>
          <w:color w:val="000000"/>
        </w:rPr>
        <w:t xml:space="preserve">eneralized </w:t>
      </w:r>
      <w:r>
        <w:rPr>
          <w:rFonts w:ascii="Times New Roman" w:eastAsia="Times New Roman" w:hAnsi="Times New Roman" w:cs="Times New Roman"/>
        </w:rPr>
        <w:t xml:space="preserve">linear models </w:t>
      </w:r>
      <w:r>
        <w:rPr>
          <w:rFonts w:ascii="Times New Roman" w:eastAsia="Times New Roman" w:hAnsi="Times New Roman" w:cs="Times New Roman"/>
          <w:color w:val="000000"/>
        </w:rPr>
        <w:t>were</w:t>
      </w:r>
      <w:r w:rsidRPr="000C1A36">
        <w:rPr>
          <w:rFonts w:ascii="Times New Roman" w:eastAsia="Times New Roman" w:hAnsi="Times New Roman" w:cs="Times New Roman"/>
          <w:color w:val="000000"/>
        </w:rPr>
        <w:t xml:space="preserve"> calculated for each species across all sites. Only species with significantly different slopes</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95% CI greater or less than zero) are plotted.</w:t>
      </w:r>
      <w:r>
        <w:rPr>
          <w:rFonts w:ascii="Times New Roman" w:eastAsia="Times New Roman" w:hAnsi="Times New Roman" w:cs="Times New Roman"/>
          <w:color w:val="000000"/>
        </w:rPr>
        <w:t xml:space="preserve"> </w:t>
      </w:r>
      <w:r>
        <w:rPr>
          <w:rFonts w:ascii="Times New Roman" w:eastAsia="Times New Roman" w:hAnsi="Times New Roman" w:cs="Times New Roman"/>
        </w:rPr>
        <w:t>Southern mesopelagic fishes were associated with increased temperature as indicated by the boxplots of all species-specific slopes from generalized linear models (B) and by the aggregated abundance relationship (C). In contrast, benthic species, as well as Northern Hake and Pacific Sardine abundances, were correlated with cooler temperatures.</w:t>
      </w:r>
    </w:p>
    <w:p w14:paraId="4352C0F7" w14:textId="77777777" w:rsidR="00AC5631" w:rsidRDefault="00AC5631" w:rsidP="006141BD">
      <w:pPr>
        <w:pBdr>
          <w:top w:val="nil"/>
          <w:left w:val="nil"/>
          <w:bottom w:val="nil"/>
          <w:right w:val="nil"/>
          <w:between w:val="nil"/>
        </w:pBdr>
        <w:ind w:left="720"/>
        <w:rPr>
          <w:rFonts w:ascii="Times New Roman" w:eastAsia="Times New Roman" w:hAnsi="Times New Roman" w:cs="Times New Roman"/>
          <w:color w:val="000000"/>
        </w:rPr>
      </w:pPr>
    </w:p>
    <w:p w14:paraId="0A5F739B"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AE2BD54"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78605F3" w14:textId="15F1ABCC"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B9F0B3A"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6970C0F" w14:textId="78949625"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77510751" wp14:editId="444DC6BA">
            <wp:extent cx="5943600" cy="3962400"/>
            <wp:effectExtent l="0" t="0" r="0" b="0"/>
            <wp:docPr id="22" name="Picture 2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F7E82A5" w14:textId="6C777417" w:rsidR="004E2951" w:rsidRPr="00772303"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8</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 xml:space="preserve">Significant </w:t>
      </w:r>
      <w:r w:rsidRPr="00772303">
        <w:rPr>
          <w:rFonts w:ascii="Times New Roman" w:eastAsia="Times New Roman" w:hAnsi="Times New Roman" w:cs="Times New Roman"/>
          <w:b/>
          <w:bCs/>
          <w:color w:val="000000" w:themeColor="text1"/>
        </w:rPr>
        <w:t xml:space="preserve">Species Occurrence </w:t>
      </w:r>
      <w:r>
        <w:rPr>
          <w:rFonts w:ascii="Times New Roman" w:eastAsia="Times New Roman" w:hAnsi="Times New Roman" w:cs="Times New Roman"/>
          <w:b/>
          <w:bCs/>
          <w:color w:val="000000" w:themeColor="text1"/>
        </w:rPr>
        <w:t>and SST</w:t>
      </w:r>
      <w:r w:rsidRPr="00772303">
        <w:rPr>
          <w:rFonts w:ascii="Times New Roman" w:eastAsia="Times New Roman" w:hAnsi="Times New Roman" w:cs="Times New Roman"/>
          <w:b/>
          <w:bCs/>
          <w:color w:val="000000" w:themeColor="text1"/>
        </w:rPr>
        <w:t xml:space="preserve"> Correlat</w:t>
      </w:r>
      <w:r>
        <w:rPr>
          <w:rFonts w:ascii="Times New Roman" w:eastAsia="Times New Roman" w:hAnsi="Times New Roman" w:cs="Times New Roman"/>
          <w:b/>
          <w:bCs/>
          <w:color w:val="000000" w:themeColor="text1"/>
        </w:rPr>
        <w:t xml:space="preserve">ions </w:t>
      </w:r>
      <w:r w:rsidRPr="00772303">
        <w:rPr>
          <w:rFonts w:ascii="Times New Roman" w:eastAsia="Times New Roman" w:hAnsi="Times New Roman" w:cs="Times New Roman"/>
          <w:b/>
          <w:bCs/>
          <w:color w:val="000000" w:themeColor="text1"/>
        </w:rPr>
        <w:t>at each Site</w:t>
      </w:r>
    </w:p>
    <w:p w14:paraId="0366ADDD" w14:textId="64AC08F2"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Occurrence of the Mexican </w:t>
      </w:r>
      <w:proofErr w:type="spellStart"/>
      <w:r>
        <w:rPr>
          <w:rFonts w:ascii="Times New Roman" w:eastAsia="Times New Roman" w:hAnsi="Times New Roman" w:cs="Times New Roman"/>
          <w:color w:val="000000" w:themeColor="text1"/>
        </w:rPr>
        <w:t>lampfish</w:t>
      </w:r>
      <w:proofErr w:type="spellEnd"/>
      <w:r w:rsidR="00C651C6">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Triphoturus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mexicanus</w:t>
      </w:r>
      <w:proofErr w:type="spellEnd"/>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was positively correlated with increased SST at the three northernmost sites. Generalized binomial mixed model of occurrence versus SST was calculated for each species at each site. Only species with significantly different slopes</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95% CI greater or less than zero) are plotted. Colors correspond to T</w:t>
      </w:r>
      <w:r w:rsidR="006141BD">
        <w:rPr>
          <w:rFonts w:ascii="Times New Roman" w:eastAsia="Times New Roman" w:hAnsi="Times New Roman" w:cs="Times New Roman"/>
          <w:color w:val="000000" w:themeColor="text1"/>
        </w:rPr>
        <w:t xml:space="preserve"> s</w:t>
      </w:r>
      <w:r>
        <w:rPr>
          <w:rFonts w:ascii="Times New Roman" w:eastAsia="Times New Roman" w:hAnsi="Times New Roman" w:cs="Times New Roman"/>
          <w:color w:val="000000" w:themeColor="text1"/>
        </w:rPr>
        <w:t>tatistic</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slope coefficient/ standard error). Colors of species names correspond to habitat associations described in Figure 2.</w:t>
      </w:r>
      <w:r w:rsidR="006141BD">
        <w:rPr>
          <w:rFonts w:ascii="Times New Roman" w:eastAsia="Times New Roman" w:hAnsi="Times New Roman" w:cs="Times New Roman"/>
          <w:noProof/>
          <w:color w:val="000000" w:themeColor="text1"/>
        </w:rPr>
        <w:lastRenderedPageBreak/>
        <w:drawing>
          <wp:inline distT="0" distB="0" distL="0" distR="0" wp14:anchorId="22734570" wp14:editId="6EF94566">
            <wp:extent cx="5943600" cy="3962400"/>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12E3B74" w14:textId="02EBEA8C" w:rsidR="006141BD" w:rsidRPr="00772303" w:rsidRDefault="006141BD" w:rsidP="006141BD">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9</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 xml:space="preserve">Significant </w:t>
      </w:r>
      <w:r w:rsidRPr="00772303">
        <w:rPr>
          <w:rFonts w:ascii="Times New Roman" w:eastAsia="Times New Roman" w:hAnsi="Times New Roman" w:cs="Times New Roman"/>
          <w:b/>
          <w:bCs/>
          <w:color w:val="000000" w:themeColor="text1"/>
        </w:rPr>
        <w:t xml:space="preserve">Species Occurrence </w:t>
      </w:r>
      <w:r>
        <w:rPr>
          <w:rFonts w:ascii="Times New Roman" w:eastAsia="Times New Roman" w:hAnsi="Times New Roman" w:cs="Times New Roman"/>
          <w:b/>
          <w:bCs/>
          <w:color w:val="000000" w:themeColor="text1"/>
        </w:rPr>
        <w:t>and MWCT</w:t>
      </w:r>
      <w:r w:rsidRPr="00772303">
        <w:rPr>
          <w:rFonts w:ascii="Times New Roman" w:eastAsia="Times New Roman" w:hAnsi="Times New Roman" w:cs="Times New Roman"/>
          <w:b/>
          <w:bCs/>
          <w:color w:val="000000" w:themeColor="text1"/>
        </w:rPr>
        <w:t xml:space="preserve"> Correlat</w:t>
      </w:r>
      <w:r>
        <w:rPr>
          <w:rFonts w:ascii="Times New Roman" w:eastAsia="Times New Roman" w:hAnsi="Times New Roman" w:cs="Times New Roman"/>
          <w:b/>
          <w:bCs/>
          <w:color w:val="000000" w:themeColor="text1"/>
        </w:rPr>
        <w:t xml:space="preserve">ions </w:t>
      </w:r>
      <w:r w:rsidRPr="00772303">
        <w:rPr>
          <w:rFonts w:ascii="Times New Roman" w:eastAsia="Times New Roman" w:hAnsi="Times New Roman" w:cs="Times New Roman"/>
          <w:b/>
          <w:bCs/>
          <w:color w:val="000000" w:themeColor="text1"/>
        </w:rPr>
        <w:t>at each Site</w:t>
      </w:r>
    </w:p>
    <w:p w14:paraId="45ABC308" w14:textId="738100C7" w:rsidR="006141BD" w:rsidRDefault="006141BD" w:rsidP="006141BD">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Occurrence of the Mexican </w:t>
      </w:r>
      <w:proofErr w:type="spellStart"/>
      <w:r>
        <w:rPr>
          <w:rFonts w:ascii="Times New Roman" w:eastAsia="Times New Roman" w:hAnsi="Times New Roman" w:cs="Times New Roman"/>
          <w:color w:val="000000" w:themeColor="text1"/>
        </w:rPr>
        <w:t>lampfish</w:t>
      </w:r>
      <w:proofErr w:type="spellEnd"/>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Triphoturus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mexicanus</w:t>
      </w:r>
      <w:proofErr w:type="spellEnd"/>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was positively correlated with increased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 xml:space="preserve">at the three northernmost sites. Generalized binomial mixed model of occurrence versus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 xml:space="preserve">was calculated for each species at each site. Only species with significantly different slopes (95% CI greater or less than zero) are plotted. Colors correspond to </w:t>
      </w:r>
      <w:proofErr w:type="spellStart"/>
      <w:r>
        <w:rPr>
          <w:rFonts w:ascii="Times New Roman" w:eastAsia="Times New Roman" w:hAnsi="Times New Roman" w:cs="Times New Roman"/>
          <w:color w:val="000000" w:themeColor="text1"/>
        </w:rPr>
        <w:t>T_statistic</w:t>
      </w:r>
      <w:proofErr w:type="spellEnd"/>
      <w:r>
        <w:rPr>
          <w:rFonts w:ascii="Times New Roman" w:eastAsia="Times New Roman" w:hAnsi="Times New Roman" w:cs="Times New Roman"/>
          <w:color w:val="000000" w:themeColor="text1"/>
        </w:rPr>
        <w:t xml:space="preserve"> (slope coefficient/ standard error). Colors of species names correspond to habitat associations described in Figure 2.</w:t>
      </w:r>
    </w:p>
    <w:p w14:paraId="4068D38D"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528BA6D"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E6C0105"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006FDEFB"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5ECA0592" w14:textId="66596F46"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49FA4E2A"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p>
    <w:p w14:paraId="07448956" w14:textId="7ACFD43E" w:rsidR="004E2951" w:rsidRPr="00772303" w:rsidRDefault="006141BD"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drawing>
          <wp:inline distT="0" distB="0" distL="0" distR="0" wp14:anchorId="4D1E99EE" wp14:editId="2A041ED9">
            <wp:extent cx="5943600" cy="3962400"/>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Pr>
          <w:rFonts w:ascii="Times New Roman" w:eastAsia="Times New Roman" w:hAnsi="Times New Roman" w:cs="Times New Roman"/>
          <w:b/>
          <w:bCs/>
          <w:color w:val="000000" w:themeColor="text1"/>
        </w:rPr>
        <w:t xml:space="preserve"> </w:t>
      </w:r>
      <w:r w:rsidR="004E2951">
        <w:rPr>
          <w:rFonts w:ascii="Times New Roman" w:eastAsia="Times New Roman" w:hAnsi="Times New Roman" w:cs="Times New Roman"/>
          <w:b/>
          <w:bCs/>
          <w:color w:val="000000" w:themeColor="text1"/>
        </w:rPr>
        <w:t xml:space="preserve">Figure </w:t>
      </w:r>
      <w:r w:rsidR="004E2951" w:rsidRPr="00772303">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10</w:t>
      </w:r>
      <w:r w:rsidR="004E2951" w:rsidRPr="00772303">
        <w:rPr>
          <w:rFonts w:ascii="Times New Roman" w:eastAsia="Times New Roman" w:hAnsi="Times New Roman" w:cs="Times New Roman"/>
          <w:b/>
          <w:bCs/>
          <w:color w:val="000000" w:themeColor="text1"/>
        </w:rPr>
        <w:t xml:space="preserve">. </w:t>
      </w:r>
      <w:r w:rsidR="004E2951">
        <w:rPr>
          <w:rFonts w:ascii="Times New Roman" w:eastAsia="Times New Roman" w:hAnsi="Times New Roman" w:cs="Times New Roman"/>
          <w:b/>
          <w:bCs/>
          <w:color w:val="000000" w:themeColor="text1"/>
        </w:rPr>
        <w:t>Significant Species</w:t>
      </w:r>
      <w:r w:rsidR="004E2951" w:rsidRPr="00772303">
        <w:rPr>
          <w:rFonts w:ascii="Times New Roman" w:eastAsia="Times New Roman" w:hAnsi="Times New Roman" w:cs="Times New Roman"/>
          <w:b/>
          <w:bCs/>
          <w:color w:val="000000" w:themeColor="text1"/>
        </w:rPr>
        <w:t xml:space="preserve"> Abundance </w:t>
      </w:r>
      <w:r w:rsidR="004E2951">
        <w:rPr>
          <w:rFonts w:ascii="Times New Roman" w:eastAsia="Times New Roman" w:hAnsi="Times New Roman" w:cs="Times New Roman"/>
          <w:b/>
          <w:bCs/>
          <w:color w:val="000000" w:themeColor="text1"/>
        </w:rPr>
        <w:t>and</w:t>
      </w:r>
      <w:r w:rsidR="004E2951" w:rsidRPr="00772303">
        <w:rPr>
          <w:rFonts w:ascii="Times New Roman" w:eastAsia="Times New Roman" w:hAnsi="Times New Roman" w:cs="Times New Roman"/>
          <w:b/>
          <w:bCs/>
          <w:color w:val="000000" w:themeColor="text1"/>
        </w:rPr>
        <w:t xml:space="preserve"> SST </w:t>
      </w:r>
      <w:r w:rsidR="004E2951">
        <w:rPr>
          <w:rFonts w:ascii="Times New Roman" w:eastAsia="Times New Roman" w:hAnsi="Times New Roman" w:cs="Times New Roman"/>
          <w:b/>
          <w:bCs/>
          <w:color w:val="000000" w:themeColor="text1"/>
        </w:rPr>
        <w:t xml:space="preserve">Correlations </w:t>
      </w:r>
      <w:r w:rsidR="004E2951" w:rsidRPr="00772303">
        <w:rPr>
          <w:rFonts w:ascii="Times New Roman" w:eastAsia="Times New Roman" w:hAnsi="Times New Roman" w:cs="Times New Roman"/>
          <w:b/>
          <w:bCs/>
          <w:color w:val="000000" w:themeColor="text1"/>
        </w:rPr>
        <w:t>at each Site</w:t>
      </w:r>
    </w:p>
    <w:p w14:paraId="6B555845" w14:textId="08EEF70E" w:rsidR="004E2951"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 </w:t>
      </w:r>
      <w:proofErr w:type="spellStart"/>
      <w:r>
        <w:rPr>
          <w:rFonts w:ascii="Times New Roman" w:eastAsia="Times New Roman" w:hAnsi="Times New Roman" w:cs="Times New Roman"/>
          <w:color w:val="000000" w:themeColor="text1"/>
        </w:rPr>
        <w:t>b</w:t>
      </w:r>
      <w:r w:rsidR="004E2951">
        <w:rPr>
          <w:rFonts w:ascii="Times New Roman" w:eastAsia="Times New Roman" w:hAnsi="Times New Roman" w:cs="Times New Roman"/>
          <w:color w:val="000000" w:themeColor="text1"/>
        </w:rPr>
        <w:t>bundance</w:t>
      </w:r>
      <w:proofErr w:type="spellEnd"/>
      <w:r w:rsidR="004E2951">
        <w:rPr>
          <w:rFonts w:ascii="Times New Roman" w:eastAsia="Times New Roman" w:hAnsi="Times New Roman" w:cs="Times New Roman"/>
          <w:color w:val="000000" w:themeColor="text1"/>
        </w:rPr>
        <w:t xml:space="preserve"> of the Mexican </w:t>
      </w:r>
      <w:proofErr w:type="spellStart"/>
      <w:r w:rsidR="004E2951">
        <w:rPr>
          <w:rFonts w:ascii="Times New Roman" w:eastAsia="Times New Roman" w:hAnsi="Times New Roman" w:cs="Times New Roman"/>
          <w:color w:val="000000" w:themeColor="text1"/>
        </w:rPr>
        <w:t>lampfish</w:t>
      </w:r>
      <w:proofErr w:type="spellEnd"/>
      <w:r w:rsidR="00C651C6">
        <w:rPr>
          <w:rFonts w:ascii="Times New Roman" w:eastAsia="Times New Roman" w:hAnsi="Times New Roman" w:cs="Times New Roman"/>
          <w:color w:val="000000" w:themeColor="text1"/>
        </w:rPr>
        <w:t xml:space="preserve"> (</w:t>
      </w:r>
      <w:proofErr w:type="spellStart"/>
      <w:r w:rsidR="004E2951">
        <w:rPr>
          <w:rFonts w:ascii="Times New Roman" w:eastAsia="Times New Roman" w:hAnsi="Times New Roman" w:cs="Times New Roman"/>
          <w:i/>
          <w:iCs/>
          <w:color w:val="000000" w:themeColor="text1"/>
        </w:rPr>
        <w:t>Triphoturus</w:t>
      </w:r>
      <w:proofErr w:type="spellEnd"/>
      <w:r w:rsidR="004E2951">
        <w:rPr>
          <w:rFonts w:ascii="Times New Roman" w:eastAsia="Times New Roman" w:hAnsi="Times New Roman" w:cs="Times New Roman"/>
          <w:i/>
          <w:iCs/>
          <w:color w:val="000000" w:themeColor="text1"/>
        </w:rPr>
        <w:t xml:space="preserve"> </w:t>
      </w:r>
      <w:proofErr w:type="spellStart"/>
      <w:r w:rsidR="004E2951">
        <w:rPr>
          <w:rFonts w:ascii="Times New Roman" w:eastAsia="Times New Roman" w:hAnsi="Times New Roman" w:cs="Times New Roman"/>
          <w:i/>
          <w:iCs/>
          <w:color w:val="000000" w:themeColor="text1"/>
        </w:rPr>
        <w:t>mexicanus</w:t>
      </w:r>
      <w:proofErr w:type="spellEnd"/>
      <w:r w:rsidR="004E2951">
        <w:rPr>
          <w:rFonts w:ascii="Times New Roman" w:eastAsia="Times New Roman" w:hAnsi="Times New Roman" w:cs="Times New Roman"/>
          <w:color w:val="000000" w:themeColor="text1"/>
        </w:rPr>
        <w:t>)</w:t>
      </w:r>
      <w:r w:rsidR="004E2951">
        <w:rPr>
          <w:rFonts w:ascii="Times New Roman" w:eastAsia="Times New Roman" w:hAnsi="Times New Roman" w:cs="Times New Roman"/>
          <w:i/>
          <w:iCs/>
          <w:color w:val="000000" w:themeColor="text1"/>
        </w:rPr>
        <w:t xml:space="preserve"> </w:t>
      </w:r>
      <w:r w:rsidR="004E2951">
        <w:rPr>
          <w:rFonts w:ascii="Times New Roman" w:eastAsia="Times New Roman" w:hAnsi="Times New Roman" w:cs="Times New Roman"/>
          <w:color w:val="000000" w:themeColor="text1"/>
        </w:rPr>
        <w:t xml:space="preserve">was positively associated with increased SST at all sites. Likewise, the abundance of suite of mesopelagic species including </w:t>
      </w:r>
      <w:proofErr w:type="spellStart"/>
      <w:r w:rsidR="004E2951">
        <w:rPr>
          <w:rFonts w:ascii="Times New Roman" w:eastAsia="Times New Roman" w:hAnsi="Times New Roman" w:cs="Times New Roman"/>
          <w:i/>
          <w:iCs/>
          <w:color w:val="000000" w:themeColor="text1"/>
        </w:rPr>
        <w:t>Vinciguerria</w:t>
      </w:r>
      <w:proofErr w:type="spellEnd"/>
      <w:r w:rsidR="004E2951">
        <w:rPr>
          <w:rFonts w:ascii="Times New Roman" w:eastAsia="Times New Roman" w:hAnsi="Times New Roman" w:cs="Times New Roman"/>
          <w:i/>
          <w:iCs/>
          <w:color w:val="000000" w:themeColor="text1"/>
        </w:rPr>
        <w:t xml:space="preserve"> </w:t>
      </w:r>
      <w:r w:rsidR="004E2951">
        <w:rPr>
          <w:rFonts w:ascii="Times New Roman" w:eastAsia="Times New Roman" w:hAnsi="Times New Roman" w:cs="Times New Roman"/>
          <w:color w:val="000000" w:themeColor="text1"/>
        </w:rPr>
        <w:t xml:space="preserve">sp., </w:t>
      </w:r>
      <w:proofErr w:type="spellStart"/>
      <w:r w:rsidR="004E2951">
        <w:rPr>
          <w:rFonts w:ascii="Times New Roman" w:eastAsia="Times New Roman" w:hAnsi="Times New Roman" w:cs="Times New Roman"/>
          <w:i/>
          <w:iCs/>
          <w:color w:val="000000" w:themeColor="text1"/>
        </w:rPr>
        <w:t>Symbolophorus</w:t>
      </w:r>
      <w:proofErr w:type="spellEnd"/>
      <w:r w:rsidR="004E2951">
        <w:rPr>
          <w:rFonts w:ascii="Times New Roman" w:eastAsia="Times New Roman" w:hAnsi="Times New Roman" w:cs="Times New Roman"/>
          <w:i/>
          <w:iCs/>
          <w:color w:val="000000" w:themeColor="text1"/>
        </w:rPr>
        <w:t xml:space="preserve"> </w:t>
      </w:r>
      <w:proofErr w:type="spellStart"/>
      <w:r w:rsidR="004E2951">
        <w:rPr>
          <w:rFonts w:ascii="Times New Roman" w:eastAsia="Times New Roman" w:hAnsi="Times New Roman" w:cs="Times New Roman"/>
          <w:i/>
          <w:iCs/>
          <w:color w:val="000000" w:themeColor="text1"/>
        </w:rPr>
        <w:t>californiensis</w:t>
      </w:r>
      <w:proofErr w:type="spellEnd"/>
      <w:r w:rsidR="004E2951">
        <w:rPr>
          <w:rFonts w:ascii="Times New Roman" w:eastAsia="Times New Roman" w:hAnsi="Times New Roman" w:cs="Times New Roman"/>
          <w:i/>
          <w:iCs/>
          <w:color w:val="000000" w:themeColor="text1"/>
        </w:rPr>
        <w:t xml:space="preserve">, </w:t>
      </w:r>
      <w:r w:rsidR="004E2951">
        <w:rPr>
          <w:rFonts w:ascii="Times New Roman" w:eastAsia="Times New Roman" w:hAnsi="Times New Roman" w:cs="Times New Roman"/>
          <w:color w:val="000000" w:themeColor="text1"/>
        </w:rPr>
        <w:t>and</w:t>
      </w:r>
      <w:r w:rsidR="004E2951">
        <w:rPr>
          <w:rFonts w:ascii="Times New Roman" w:eastAsia="Times New Roman" w:hAnsi="Times New Roman" w:cs="Times New Roman"/>
          <w:i/>
          <w:iCs/>
          <w:color w:val="000000" w:themeColor="text1"/>
        </w:rPr>
        <w:t xml:space="preserve"> </w:t>
      </w:r>
      <w:proofErr w:type="spellStart"/>
      <w:r w:rsidR="004E2951">
        <w:rPr>
          <w:rFonts w:ascii="Times New Roman" w:eastAsia="Times New Roman" w:hAnsi="Times New Roman" w:cs="Times New Roman"/>
          <w:i/>
          <w:iCs/>
          <w:color w:val="000000" w:themeColor="text1"/>
        </w:rPr>
        <w:t>Stomias</w:t>
      </w:r>
      <w:proofErr w:type="spellEnd"/>
      <w:r w:rsidR="004E2951">
        <w:rPr>
          <w:rFonts w:ascii="Times New Roman" w:eastAsia="Times New Roman" w:hAnsi="Times New Roman" w:cs="Times New Roman"/>
          <w:i/>
          <w:iCs/>
          <w:color w:val="000000" w:themeColor="text1"/>
        </w:rPr>
        <w:t xml:space="preserve"> </w:t>
      </w:r>
      <w:proofErr w:type="spellStart"/>
      <w:r w:rsidR="004E2951">
        <w:rPr>
          <w:rFonts w:ascii="Times New Roman" w:eastAsia="Times New Roman" w:hAnsi="Times New Roman" w:cs="Times New Roman"/>
          <w:i/>
          <w:iCs/>
          <w:color w:val="000000" w:themeColor="text1"/>
        </w:rPr>
        <w:t>atriventer</w:t>
      </w:r>
      <w:proofErr w:type="spellEnd"/>
      <w:r w:rsidR="004E2951">
        <w:rPr>
          <w:rFonts w:ascii="Times New Roman" w:eastAsia="Times New Roman" w:hAnsi="Times New Roman" w:cs="Times New Roman"/>
          <w:i/>
          <w:iCs/>
          <w:color w:val="000000" w:themeColor="text1"/>
        </w:rPr>
        <w:t xml:space="preserve"> </w:t>
      </w:r>
      <w:r w:rsidR="004E2951">
        <w:rPr>
          <w:rFonts w:ascii="Times New Roman" w:eastAsia="Times New Roman" w:hAnsi="Times New Roman" w:cs="Times New Roman"/>
          <w:color w:val="000000" w:themeColor="text1"/>
        </w:rPr>
        <w:t>among others increased with warmer SST. Generalized linear mixed model of log</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abundance) versus SST was calculated for each species at each site. Only species with significantly different slopes</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95% CI greater or less than zero) are plotted. Colors correspond to T</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statistic</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slope coefficient/ standard error). Colors of species names correspond to habitat associations described in Figure 2.</w:t>
      </w:r>
      <w:r>
        <w:rPr>
          <w:rFonts w:ascii="Times New Roman" w:eastAsia="Times New Roman" w:hAnsi="Times New Roman" w:cs="Times New Roman"/>
          <w:noProof/>
          <w:color w:val="000000" w:themeColor="text1"/>
        </w:rPr>
        <w:lastRenderedPageBreak/>
        <w:drawing>
          <wp:inline distT="0" distB="0" distL="0" distR="0" wp14:anchorId="55B2C046" wp14:editId="210BC1D4">
            <wp:extent cx="5943600" cy="3962400"/>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21FC562" w14:textId="1BD2867D" w:rsidR="006141BD" w:rsidRPr="00772303" w:rsidRDefault="006141BD" w:rsidP="006141BD">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11</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Significant Species</w:t>
      </w:r>
      <w:r w:rsidRPr="00772303">
        <w:rPr>
          <w:rFonts w:ascii="Times New Roman" w:eastAsia="Times New Roman" w:hAnsi="Times New Roman" w:cs="Times New Roman"/>
          <w:b/>
          <w:bCs/>
          <w:color w:val="000000" w:themeColor="text1"/>
        </w:rPr>
        <w:t xml:space="preserve"> Abundance </w:t>
      </w:r>
      <w:r>
        <w:rPr>
          <w:rFonts w:ascii="Times New Roman" w:eastAsia="Times New Roman" w:hAnsi="Times New Roman" w:cs="Times New Roman"/>
          <w:b/>
          <w:bCs/>
          <w:color w:val="000000" w:themeColor="text1"/>
        </w:rPr>
        <w:t>and</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 xml:space="preserve">Correlations </w:t>
      </w:r>
      <w:r w:rsidRPr="00772303">
        <w:rPr>
          <w:rFonts w:ascii="Times New Roman" w:eastAsia="Times New Roman" w:hAnsi="Times New Roman" w:cs="Times New Roman"/>
          <w:b/>
          <w:bCs/>
          <w:color w:val="000000" w:themeColor="text1"/>
        </w:rPr>
        <w:t>at each Site</w:t>
      </w:r>
    </w:p>
    <w:p w14:paraId="37E40D2E" w14:textId="44880433" w:rsidR="006141BD" w:rsidRDefault="006141BD" w:rsidP="006141BD">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 abundance of the Mexican </w:t>
      </w:r>
      <w:proofErr w:type="spellStart"/>
      <w:r>
        <w:rPr>
          <w:rFonts w:ascii="Times New Roman" w:eastAsia="Times New Roman" w:hAnsi="Times New Roman" w:cs="Times New Roman"/>
          <w:color w:val="000000" w:themeColor="text1"/>
        </w:rPr>
        <w:t>lampfish</w:t>
      </w:r>
      <w:proofErr w:type="spellEnd"/>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Triphoturus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mexicanus</w:t>
      </w:r>
      <w:proofErr w:type="spellEnd"/>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was positively associated with increased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 xml:space="preserve">at all sites. Likewise, the abundance of suite of mesopelagic species including </w:t>
      </w:r>
      <w:proofErr w:type="spellStart"/>
      <w:r>
        <w:rPr>
          <w:rFonts w:ascii="Times New Roman" w:eastAsia="Times New Roman" w:hAnsi="Times New Roman" w:cs="Times New Roman"/>
          <w:i/>
          <w:iCs/>
          <w:color w:val="000000" w:themeColor="text1"/>
        </w:rPr>
        <w:t>Vinciguerria</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sp., </w:t>
      </w:r>
      <w:proofErr w:type="spellStart"/>
      <w:r>
        <w:rPr>
          <w:rFonts w:ascii="Times New Roman" w:eastAsia="Times New Roman" w:hAnsi="Times New Roman" w:cs="Times New Roman"/>
          <w:i/>
          <w:iCs/>
          <w:color w:val="000000" w:themeColor="text1"/>
        </w:rPr>
        <w:t>Symbolophorus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californiensis</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and</w:t>
      </w:r>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Stomias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atriventer</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among others increased with warmer SST. Generalized linear mixed model of log (abundance) versus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was calculated for each species at each site. Only species with significantly different slopes (95% CI greater or less than zero) are plotted. Colors correspond to T statistic (slope coefficient/ standard error). Colors of species names correspond to habitat associations described in Figure 2.</w:t>
      </w:r>
    </w:p>
    <w:p w14:paraId="461408C1"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4283977"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5631615F"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3F715CDE"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566D691C"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E664850"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4F1098A" w14:textId="003C9C8A" w:rsidR="004E2951" w:rsidRDefault="006141BD"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304E00CC" wp14:editId="1817B425">
            <wp:extent cx="5943600" cy="396240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E07E339" w14:textId="340902BB" w:rsidR="004E2951" w:rsidRPr="00B212E4"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91661D">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12</w:t>
      </w:r>
      <w:r w:rsidRPr="0091661D">
        <w:rPr>
          <w:rFonts w:ascii="Times New Roman" w:eastAsia="Times New Roman" w:hAnsi="Times New Roman" w:cs="Times New Roman"/>
          <w:b/>
          <w:bCs/>
          <w:color w:val="000000" w:themeColor="text1"/>
        </w:rPr>
        <w:t>.</w:t>
      </w:r>
      <w:r>
        <w:rPr>
          <w:rFonts w:ascii="Times New Roman" w:eastAsia="Times New Roman" w:hAnsi="Times New Roman" w:cs="Times New Roman"/>
          <w:color w:val="000000" w:themeColor="text1"/>
        </w:rPr>
        <w:t xml:space="preserve"> </w:t>
      </w:r>
      <w:r w:rsidRPr="00B212E4">
        <w:rPr>
          <w:rFonts w:ascii="Times New Roman" w:eastAsia="Times New Roman" w:hAnsi="Times New Roman" w:cs="Times New Roman"/>
          <w:b/>
          <w:bCs/>
          <w:color w:val="000000" w:themeColor="text1"/>
        </w:rPr>
        <w:t>Bar Plot</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b/>
          <w:bCs/>
          <w:color w:val="000000" w:themeColor="text1"/>
        </w:rPr>
        <w:t xml:space="preserve">of Significant Species </w:t>
      </w:r>
      <w:r w:rsidRPr="00B212E4">
        <w:rPr>
          <w:rFonts w:ascii="Times New Roman" w:eastAsia="Times New Roman" w:hAnsi="Times New Roman" w:cs="Times New Roman"/>
          <w:b/>
          <w:bCs/>
          <w:color w:val="000000" w:themeColor="text1"/>
        </w:rPr>
        <w:t xml:space="preserve">Abundance </w:t>
      </w:r>
      <w:r>
        <w:rPr>
          <w:rFonts w:ascii="Times New Roman" w:eastAsia="Times New Roman" w:hAnsi="Times New Roman" w:cs="Times New Roman"/>
          <w:b/>
          <w:bCs/>
          <w:color w:val="000000" w:themeColor="text1"/>
        </w:rPr>
        <w:t>and</w:t>
      </w:r>
      <w:r w:rsidRPr="00B212E4">
        <w:rPr>
          <w:rFonts w:ascii="Times New Roman" w:eastAsia="Times New Roman" w:hAnsi="Times New Roman" w:cs="Times New Roman"/>
          <w:b/>
          <w:bCs/>
          <w:color w:val="000000" w:themeColor="text1"/>
        </w:rPr>
        <w:t xml:space="preserve"> SST</w:t>
      </w:r>
      <w:r>
        <w:rPr>
          <w:rFonts w:ascii="Times New Roman" w:eastAsia="Times New Roman" w:hAnsi="Times New Roman" w:cs="Times New Roman"/>
          <w:b/>
          <w:bCs/>
          <w:color w:val="000000" w:themeColor="text1"/>
        </w:rPr>
        <w:t xml:space="preserve"> Correlations</w:t>
      </w:r>
      <w:r w:rsidRPr="00B212E4">
        <w:rPr>
          <w:rFonts w:ascii="Times New Roman" w:eastAsia="Times New Roman" w:hAnsi="Times New Roman" w:cs="Times New Roman"/>
          <w:b/>
          <w:bCs/>
          <w:color w:val="000000" w:themeColor="text1"/>
        </w:rPr>
        <w:t xml:space="preserve"> Across All Sites</w:t>
      </w:r>
    </w:p>
    <w:p w14:paraId="6FA4F7B7" w14:textId="7B7A872E" w:rsidR="004E2951"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a</w:t>
      </w:r>
      <w:r w:rsidR="004E2951">
        <w:rPr>
          <w:rFonts w:ascii="Times New Roman" w:eastAsia="Times New Roman" w:hAnsi="Times New Roman" w:cs="Times New Roman"/>
          <w:color w:val="000000" w:themeColor="text1"/>
        </w:rPr>
        <w:t>bundance of southern mesopelagic species increased with warmer temperatures while fisheries targets like Pacific Sardine</w:t>
      </w:r>
      <w:r w:rsidR="00C651C6">
        <w:rPr>
          <w:rFonts w:ascii="Times New Roman" w:eastAsia="Times New Roman" w:hAnsi="Times New Roman" w:cs="Times New Roman"/>
          <w:color w:val="000000" w:themeColor="text1"/>
        </w:rPr>
        <w:t xml:space="preserve"> (</w:t>
      </w:r>
      <w:proofErr w:type="spellStart"/>
      <w:r w:rsidR="004E2951">
        <w:rPr>
          <w:rFonts w:ascii="Times New Roman" w:eastAsia="Times New Roman" w:hAnsi="Times New Roman" w:cs="Times New Roman"/>
          <w:i/>
          <w:iCs/>
          <w:color w:val="000000" w:themeColor="text1"/>
        </w:rPr>
        <w:t>Sardinops</w:t>
      </w:r>
      <w:proofErr w:type="spellEnd"/>
      <w:r w:rsidR="004E2951">
        <w:rPr>
          <w:rFonts w:ascii="Times New Roman" w:eastAsia="Times New Roman" w:hAnsi="Times New Roman" w:cs="Times New Roman"/>
          <w:i/>
          <w:iCs/>
          <w:color w:val="000000" w:themeColor="text1"/>
        </w:rPr>
        <w:t xml:space="preserve"> </w:t>
      </w:r>
      <w:proofErr w:type="spellStart"/>
      <w:r w:rsidR="004E2951">
        <w:rPr>
          <w:rFonts w:ascii="Times New Roman" w:eastAsia="Times New Roman" w:hAnsi="Times New Roman" w:cs="Times New Roman"/>
          <w:i/>
          <w:iCs/>
          <w:color w:val="000000" w:themeColor="text1"/>
        </w:rPr>
        <w:t>sagax</w:t>
      </w:r>
      <w:proofErr w:type="spellEnd"/>
      <w:r w:rsidR="004E2951">
        <w:rPr>
          <w:rFonts w:ascii="Times New Roman" w:eastAsia="Times New Roman" w:hAnsi="Times New Roman" w:cs="Times New Roman"/>
          <w:color w:val="000000" w:themeColor="text1"/>
        </w:rPr>
        <w:t>) and North Pacific Hake</w:t>
      </w:r>
      <w:r w:rsidR="00C651C6">
        <w:rPr>
          <w:rFonts w:ascii="Times New Roman" w:eastAsia="Times New Roman" w:hAnsi="Times New Roman" w:cs="Times New Roman"/>
          <w:color w:val="000000" w:themeColor="text1"/>
        </w:rPr>
        <w:t xml:space="preserve"> (</w:t>
      </w:r>
      <w:proofErr w:type="spellStart"/>
      <w:r w:rsidR="004E2951">
        <w:rPr>
          <w:rFonts w:ascii="Times New Roman" w:eastAsia="Times New Roman" w:hAnsi="Times New Roman" w:cs="Times New Roman"/>
          <w:i/>
          <w:iCs/>
          <w:color w:val="000000" w:themeColor="text1"/>
        </w:rPr>
        <w:t>Merluccius</w:t>
      </w:r>
      <w:proofErr w:type="spellEnd"/>
      <w:r w:rsidR="004E2951">
        <w:rPr>
          <w:rFonts w:ascii="Times New Roman" w:eastAsia="Times New Roman" w:hAnsi="Times New Roman" w:cs="Times New Roman"/>
          <w:i/>
          <w:iCs/>
          <w:color w:val="000000" w:themeColor="text1"/>
        </w:rPr>
        <w:t xml:space="preserve"> </w:t>
      </w:r>
      <w:proofErr w:type="spellStart"/>
      <w:r w:rsidR="004E2951">
        <w:rPr>
          <w:rFonts w:ascii="Times New Roman" w:eastAsia="Times New Roman" w:hAnsi="Times New Roman" w:cs="Times New Roman"/>
          <w:i/>
          <w:iCs/>
          <w:color w:val="000000" w:themeColor="text1"/>
        </w:rPr>
        <w:t>productus</w:t>
      </w:r>
      <w:proofErr w:type="spellEnd"/>
      <w:r w:rsidR="004E2951">
        <w:rPr>
          <w:rFonts w:ascii="Times New Roman" w:eastAsia="Times New Roman" w:hAnsi="Times New Roman" w:cs="Times New Roman"/>
          <w:color w:val="000000" w:themeColor="text1"/>
        </w:rPr>
        <w:t>) decreased. Generalized linear mixed model of log</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abundance) versus SST was calculated for each species across all sites. Only species with significantly different slopes</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95% CI greater or less than zero) are plotted. Colors correspond to T</w:t>
      </w:r>
      <w:r>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statistic</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 xml:space="preserve">slope coefficient/ standard error). </w:t>
      </w:r>
    </w:p>
    <w:p w14:paraId="26A0F0E4"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5DF15047" w14:textId="1F50FAE1" w:rsidR="006141BD" w:rsidRDefault="006141BD" w:rsidP="006141BD">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00B55964" wp14:editId="4840888E">
            <wp:extent cx="5943600" cy="3962400"/>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46769FE" w14:textId="685286C3" w:rsidR="006141BD" w:rsidRPr="00B212E4" w:rsidRDefault="006141BD" w:rsidP="006141BD">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91661D">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13</w:t>
      </w:r>
      <w:r w:rsidRPr="0091661D">
        <w:rPr>
          <w:rFonts w:ascii="Times New Roman" w:eastAsia="Times New Roman" w:hAnsi="Times New Roman" w:cs="Times New Roman"/>
          <w:b/>
          <w:bCs/>
          <w:color w:val="000000" w:themeColor="text1"/>
        </w:rPr>
        <w:t>.</w:t>
      </w:r>
      <w:r>
        <w:rPr>
          <w:rFonts w:ascii="Times New Roman" w:eastAsia="Times New Roman" w:hAnsi="Times New Roman" w:cs="Times New Roman"/>
          <w:color w:val="000000" w:themeColor="text1"/>
        </w:rPr>
        <w:t xml:space="preserve"> </w:t>
      </w:r>
      <w:r w:rsidRPr="00B212E4">
        <w:rPr>
          <w:rFonts w:ascii="Times New Roman" w:eastAsia="Times New Roman" w:hAnsi="Times New Roman" w:cs="Times New Roman"/>
          <w:b/>
          <w:bCs/>
          <w:color w:val="000000" w:themeColor="text1"/>
        </w:rPr>
        <w:t>Bar Plot</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b/>
          <w:bCs/>
          <w:color w:val="000000" w:themeColor="text1"/>
        </w:rPr>
        <w:t xml:space="preserve">of Significant Species </w:t>
      </w:r>
      <w:r w:rsidRPr="00B212E4">
        <w:rPr>
          <w:rFonts w:ascii="Times New Roman" w:eastAsia="Times New Roman" w:hAnsi="Times New Roman" w:cs="Times New Roman"/>
          <w:b/>
          <w:bCs/>
          <w:color w:val="000000" w:themeColor="text1"/>
        </w:rPr>
        <w:t xml:space="preserve">Abundance </w:t>
      </w:r>
      <w:r>
        <w:rPr>
          <w:rFonts w:ascii="Times New Roman" w:eastAsia="Times New Roman" w:hAnsi="Times New Roman" w:cs="Times New Roman"/>
          <w:b/>
          <w:bCs/>
          <w:color w:val="000000" w:themeColor="text1"/>
        </w:rPr>
        <w:t>and</w:t>
      </w:r>
      <w:r w:rsidRPr="00B212E4">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MWCT Correlations</w:t>
      </w:r>
      <w:r w:rsidRPr="00B212E4">
        <w:rPr>
          <w:rFonts w:ascii="Times New Roman" w:eastAsia="Times New Roman" w:hAnsi="Times New Roman" w:cs="Times New Roman"/>
          <w:b/>
          <w:bCs/>
          <w:color w:val="000000" w:themeColor="text1"/>
        </w:rPr>
        <w:t xml:space="preserve"> Across All Sites</w:t>
      </w:r>
    </w:p>
    <w:p w14:paraId="2E59EB4C" w14:textId="77777777" w:rsidR="006141BD" w:rsidRDefault="006141BD" w:rsidP="006141BD">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abundance of southern mesopelagic species increased with warmer temperatures while fisheries targets like Pacific Sardine (</w:t>
      </w:r>
      <w:proofErr w:type="spellStart"/>
      <w:r>
        <w:rPr>
          <w:rFonts w:ascii="Times New Roman" w:eastAsia="Times New Roman" w:hAnsi="Times New Roman" w:cs="Times New Roman"/>
          <w:i/>
          <w:iCs/>
          <w:color w:val="000000" w:themeColor="text1"/>
        </w:rPr>
        <w:t>Sardinops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sagax</w:t>
      </w:r>
      <w:proofErr w:type="spellEnd"/>
      <w:r>
        <w:rPr>
          <w:rFonts w:ascii="Times New Roman" w:eastAsia="Times New Roman" w:hAnsi="Times New Roman" w:cs="Times New Roman"/>
          <w:color w:val="000000" w:themeColor="text1"/>
        </w:rPr>
        <w:t>) and North Pacific Hake (</w:t>
      </w:r>
      <w:proofErr w:type="spellStart"/>
      <w:r>
        <w:rPr>
          <w:rFonts w:ascii="Times New Roman" w:eastAsia="Times New Roman" w:hAnsi="Times New Roman" w:cs="Times New Roman"/>
          <w:i/>
          <w:iCs/>
          <w:color w:val="000000" w:themeColor="text1"/>
        </w:rPr>
        <w:t>Merluccius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productus</w:t>
      </w:r>
      <w:proofErr w:type="spellEnd"/>
      <w:r>
        <w:rPr>
          <w:rFonts w:ascii="Times New Roman" w:eastAsia="Times New Roman" w:hAnsi="Times New Roman" w:cs="Times New Roman"/>
          <w:color w:val="000000" w:themeColor="text1"/>
        </w:rPr>
        <w:t xml:space="preserve">) decreased. Generalized linear mixed model of log (abundance) versus SST was calculated for each species across all sites. Only species with significantly different slopes (95% CI greater or less than zero) are plotted. Colors correspond to T statistic (slope coefficient/ standard error). </w:t>
      </w:r>
    </w:p>
    <w:p w14:paraId="2AB4516B"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26C02AE8"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353AD0D6"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C6A7151"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7EE81E5E" wp14:editId="29E1F9A8">
            <wp:extent cx="5943600" cy="4457700"/>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8A0686" w14:textId="44D7B1FD" w:rsidR="004E2951" w:rsidRPr="002449FB" w:rsidRDefault="004E2951" w:rsidP="004E2951">
      <w:pPr>
        <w:spacing w:line="480" w:lineRule="auto"/>
        <w:ind w:left="72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sidR="00C87BAE">
        <w:rPr>
          <w:rFonts w:ascii="Times New Roman" w:eastAsia="Times New Roman" w:hAnsi="Times New Roman" w:cs="Times New Roman"/>
          <w:b/>
          <w:color w:val="000000" w:themeColor="text1"/>
        </w:rPr>
        <w:t>14</w:t>
      </w:r>
      <w:r w:rsidRPr="002449FB">
        <w:rPr>
          <w:rFonts w:ascii="Times New Roman" w:eastAsia="Times New Roman" w:hAnsi="Times New Roman" w:cs="Times New Roman"/>
          <w:b/>
          <w:color w:val="000000" w:themeColor="text1"/>
        </w:rPr>
        <w:t>. Increased Abundance of Southern Mesopelagic Species with Higher SST</w:t>
      </w:r>
    </w:p>
    <w:p w14:paraId="6C28EAD7" w14:textId="7258C8DF" w:rsidR="004E2951" w:rsidRPr="00904DFD" w:rsidRDefault="004E2951" w:rsidP="004E2951">
      <w:pPr>
        <w:spacing w:line="480" w:lineRule="auto"/>
        <w:ind w:left="14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Species specific regressions of log</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Abundance) vs. SST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˚C). Three of the four southern mesopelagic species had significant positive associations between abundance and SST.</w:t>
      </w:r>
      <w:r>
        <w:rPr>
          <w:rFonts w:ascii="Times New Roman" w:eastAsia="Times New Roman" w:hAnsi="Times New Roman" w:cs="Times New Roman"/>
          <w:color w:val="000000" w:themeColor="text1"/>
        </w:rPr>
        <w:t xml:space="preserve"> Although not significant across all sites, the abundance of </w:t>
      </w:r>
      <w:proofErr w:type="spellStart"/>
      <w:r>
        <w:rPr>
          <w:rFonts w:ascii="Times New Roman" w:eastAsia="Times New Roman" w:hAnsi="Times New Roman" w:cs="Times New Roman"/>
          <w:i/>
          <w:iCs/>
          <w:color w:val="000000" w:themeColor="text1"/>
        </w:rPr>
        <w:t>Ceratoscopelus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townsendi</w:t>
      </w:r>
      <w:proofErr w:type="spellEnd"/>
      <w:r>
        <w:rPr>
          <w:rFonts w:ascii="Times New Roman" w:eastAsia="Times New Roman" w:hAnsi="Times New Roman" w:cs="Times New Roman"/>
          <w:color w:val="000000" w:themeColor="text1"/>
        </w:rPr>
        <w:t xml:space="preserve"> significantly increased with higher SST at the San Diego Offshore site</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Figure S7).</w:t>
      </w:r>
    </w:p>
    <w:p w14:paraId="78C621BA"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5D335F19" wp14:editId="16D41D59">
            <wp:extent cx="5943600" cy="396240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408E4DD" w14:textId="65463D6B" w:rsidR="004E2951" w:rsidRPr="002449FB" w:rsidRDefault="004E2951" w:rsidP="004E2951">
      <w:pPr>
        <w:spacing w:line="480" w:lineRule="auto"/>
        <w:ind w:left="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sidR="00C87BAE">
        <w:rPr>
          <w:rFonts w:ascii="Times New Roman" w:eastAsia="Times New Roman" w:hAnsi="Times New Roman" w:cs="Times New Roman"/>
          <w:b/>
          <w:color w:val="000000" w:themeColor="text1"/>
        </w:rPr>
        <w:t>5</w:t>
      </w:r>
      <w:r w:rsidRPr="002449FB">
        <w:rPr>
          <w:rFonts w:ascii="Times New Roman" w:eastAsia="Times New Roman" w:hAnsi="Times New Roman" w:cs="Times New Roman"/>
          <w:b/>
          <w:color w:val="000000" w:themeColor="text1"/>
        </w:rPr>
        <w:t>.</w:t>
      </w:r>
      <w:r>
        <w:rPr>
          <w:rFonts w:ascii="Times New Roman" w:eastAsia="Times New Roman" w:hAnsi="Times New Roman" w:cs="Times New Roman"/>
          <w:b/>
          <w:color w:val="000000" w:themeColor="text1"/>
        </w:rPr>
        <w:t xml:space="preserve"> Increased Abundance of Southern and Central Mesopelagic Species with Higher SST </w:t>
      </w:r>
    </w:p>
    <w:p w14:paraId="4440DBB6" w14:textId="65B8EA32" w:rsidR="004E2951" w:rsidRPr="002449FB" w:rsidRDefault="004E2951" w:rsidP="004E2951">
      <w:pPr>
        <w:spacing w:line="480" w:lineRule="auto"/>
        <w:ind w:firstLine="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Abundances of each habitat association were summed at each site. Habitat association</w:t>
      </w:r>
      <w:r w:rsidRPr="002449FB">
        <w:rPr>
          <w:rFonts w:ascii="Times New Roman" w:eastAsia="Times New Roman" w:hAnsi="Times New Roman" w:cs="Times New Roman"/>
          <w:color w:val="000000" w:themeColor="text1"/>
        </w:rPr>
        <w:t xml:space="preserve"> regressions </w:t>
      </w:r>
      <w:r>
        <w:rPr>
          <w:rFonts w:ascii="Times New Roman" w:eastAsia="Times New Roman" w:hAnsi="Times New Roman" w:cs="Times New Roman"/>
          <w:color w:val="000000" w:themeColor="text1"/>
        </w:rPr>
        <w:t>were fit using</w:t>
      </w:r>
      <w:r w:rsidRPr="002449FB">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sum total </w:t>
      </w:r>
      <w:r w:rsidRPr="002449FB">
        <w:rPr>
          <w:rFonts w:ascii="Times New Roman" w:eastAsia="Times New Roman" w:hAnsi="Times New Roman" w:cs="Times New Roman"/>
          <w:color w:val="000000" w:themeColor="text1"/>
        </w:rPr>
        <w:t>log</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Abundance) vs. SST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˚C). </w:t>
      </w:r>
    </w:p>
    <w:p w14:paraId="07399E67" w14:textId="0ABD532D" w:rsidR="004E2951" w:rsidRDefault="00C87BAE"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1C2C8A5D" wp14:editId="17D19897">
            <wp:extent cx="5943600" cy="4457700"/>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7E7B42" w14:textId="0FA57C80" w:rsidR="004E2951" w:rsidRPr="002449FB" w:rsidRDefault="004E2951" w:rsidP="004E2951">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sidR="00C87BAE">
        <w:rPr>
          <w:rFonts w:ascii="Times New Roman" w:eastAsia="Times New Roman" w:hAnsi="Times New Roman" w:cs="Times New Roman"/>
          <w:b/>
          <w:color w:val="000000" w:themeColor="text1"/>
        </w:rPr>
        <w:t>6</w:t>
      </w:r>
      <w:r w:rsidRPr="002449FB">
        <w:rPr>
          <w:rFonts w:ascii="Times New Roman" w:eastAsia="Times New Roman" w:hAnsi="Times New Roman" w:cs="Times New Roman"/>
          <w:b/>
          <w:color w:val="000000" w:themeColor="text1"/>
        </w:rPr>
        <w:t>. Heat Map of Abundance</w:t>
      </w:r>
      <w:r>
        <w:rPr>
          <w:rFonts w:ascii="Times New Roman" w:eastAsia="Times New Roman" w:hAnsi="Times New Roman" w:cs="Times New Roman"/>
          <w:b/>
          <w:color w:val="000000" w:themeColor="text1"/>
        </w:rPr>
        <w:t>s Over Time</w:t>
      </w:r>
    </w:p>
    <w:p w14:paraId="374B6267" w14:textId="74C24CDC" w:rsidR="004E2951" w:rsidRPr="002449FB" w:rsidRDefault="004E2951" w:rsidP="004E2951">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Northern Anchovy</w:t>
      </w:r>
      <w:r w:rsidR="00C651C6">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Engraulis</w:t>
      </w:r>
      <w:proofErr w:type="spellEnd"/>
      <w:r>
        <w:rPr>
          <w:rFonts w:ascii="Times New Roman" w:eastAsia="Times New Roman" w:hAnsi="Times New Roman" w:cs="Times New Roman"/>
          <w:i/>
          <w:iCs/>
          <w:color w:val="000000" w:themeColor="text1"/>
        </w:rPr>
        <w:t xml:space="preserve"> </w:t>
      </w:r>
      <w:proofErr w:type="spellStart"/>
      <w:r w:rsidRPr="00904DFD">
        <w:rPr>
          <w:rFonts w:ascii="Times New Roman" w:eastAsia="Times New Roman" w:hAnsi="Times New Roman" w:cs="Times New Roman"/>
          <w:color w:val="000000" w:themeColor="text1"/>
        </w:rPr>
        <w:t>mordax</w:t>
      </w:r>
      <w:proofErr w:type="spellEnd"/>
      <w:r>
        <w:rPr>
          <w:rFonts w:ascii="Times New Roman" w:eastAsia="Times New Roman" w:hAnsi="Times New Roman" w:cs="Times New Roman"/>
          <w:color w:val="000000" w:themeColor="text1"/>
        </w:rPr>
        <w:t xml:space="preserve">) </w:t>
      </w:r>
      <w:r w:rsidRPr="00904DFD">
        <w:rPr>
          <w:rFonts w:ascii="Times New Roman" w:eastAsia="Times New Roman" w:hAnsi="Times New Roman" w:cs="Times New Roman"/>
          <w:color w:val="000000" w:themeColor="text1"/>
        </w:rPr>
        <w:t>and</w:t>
      </w:r>
      <w:r>
        <w:rPr>
          <w:rFonts w:ascii="Times New Roman" w:eastAsia="Times New Roman" w:hAnsi="Times New Roman" w:cs="Times New Roman"/>
          <w:color w:val="000000" w:themeColor="text1"/>
        </w:rPr>
        <w:t xml:space="preserve"> rockfishes </w:t>
      </w:r>
      <w:r>
        <w:rPr>
          <w:rFonts w:ascii="Times New Roman" w:eastAsia="Times New Roman" w:hAnsi="Times New Roman" w:cs="Times New Roman"/>
          <w:i/>
          <w:iCs/>
          <w:color w:val="000000" w:themeColor="text1"/>
        </w:rPr>
        <w:t xml:space="preserve">Sebastes </w:t>
      </w:r>
      <w:r>
        <w:rPr>
          <w:rFonts w:ascii="Times New Roman" w:eastAsia="Times New Roman" w:hAnsi="Times New Roman" w:cs="Times New Roman"/>
          <w:color w:val="000000" w:themeColor="text1"/>
        </w:rPr>
        <w:t xml:space="preserve">sp. dominated predicted counts. </w:t>
      </w:r>
      <w:r w:rsidRPr="002449FB">
        <w:rPr>
          <w:rFonts w:ascii="Times New Roman" w:eastAsia="Times New Roman" w:hAnsi="Times New Roman" w:cs="Times New Roman"/>
          <w:color w:val="000000" w:themeColor="text1"/>
        </w:rPr>
        <w:t xml:space="preserve">Estimated abundance of each year, averaged across sites, 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620AD192"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50501B10" wp14:editId="2C2B0A75">
            <wp:extent cx="5943600" cy="59436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416CB2B" w14:textId="41A8D88D" w:rsidR="004E2951" w:rsidRPr="002449FB" w:rsidRDefault="004E2951" w:rsidP="004E2951">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sidR="00C87BAE">
        <w:rPr>
          <w:rFonts w:ascii="Times New Roman" w:eastAsia="Times New Roman" w:hAnsi="Times New Roman" w:cs="Times New Roman"/>
          <w:b/>
          <w:color w:val="000000" w:themeColor="text1"/>
        </w:rPr>
        <w:t>7</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Species and Years</w:t>
      </w:r>
    </w:p>
    <w:p w14:paraId="097D1780" w14:textId="38E8E506" w:rsidR="004E2951" w:rsidRDefault="004E2951" w:rsidP="004E2951">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Fish assemblages changed across time with southern </w:t>
      </w:r>
      <w:proofErr w:type="spellStart"/>
      <w:r>
        <w:rPr>
          <w:rFonts w:ascii="Times New Roman" w:eastAsia="Times New Roman" w:hAnsi="Times New Roman" w:cs="Times New Roman"/>
          <w:color w:val="000000" w:themeColor="text1"/>
        </w:rPr>
        <w:t>mesopelagics</w:t>
      </w:r>
      <w:proofErr w:type="spellEnd"/>
      <w:r>
        <w:rPr>
          <w:rFonts w:ascii="Times New Roman" w:eastAsia="Times New Roman" w:hAnsi="Times New Roman" w:cs="Times New Roman"/>
          <w:color w:val="000000" w:themeColor="text1"/>
        </w:rPr>
        <w:t xml:space="preserve"> clustering with the 1998 and 2005 El </w:t>
      </w:r>
      <w:proofErr w:type="spellStart"/>
      <w:r>
        <w:rPr>
          <w:rFonts w:ascii="Times New Roman" w:eastAsia="Times New Roman" w:hAnsi="Times New Roman" w:cs="Times New Roman"/>
          <w:color w:val="000000" w:themeColor="text1"/>
        </w:rPr>
        <w:t>Niños</w:t>
      </w:r>
      <w:proofErr w:type="spellEnd"/>
      <w:r>
        <w:rPr>
          <w:rFonts w:ascii="Times New Roman" w:eastAsia="Times New Roman" w:hAnsi="Times New Roman" w:cs="Times New Roman"/>
          <w:color w:val="000000" w:themeColor="text1"/>
        </w:rPr>
        <w:t xml:space="preserve"> as well as 2017-2019 after the peak of the marine heat wave. </w:t>
      </w: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w:t>
      </w:r>
      <w:r>
        <w:rPr>
          <w:rFonts w:ascii="Times New Roman" w:eastAsia="Times New Roman" w:hAnsi="Times New Roman" w:cs="Times New Roman"/>
          <w:color w:val="000000" w:themeColor="text1"/>
        </w:rPr>
        <w:t>summed</w:t>
      </w:r>
      <w:r w:rsidRPr="002449FB">
        <w:rPr>
          <w:rFonts w:ascii="Times New Roman" w:eastAsia="Times New Roman" w:hAnsi="Times New Roman" w:cs="Times New Roman"/>
          <w:color w:val="000000" w:themeColor="text1"/>
        </w:rPr>
        <w:t xml:space="preserve"> abundance of each year averaged across sites. </w:t>
      </w:r>
      <w:r>
        <w:rPr>
          <w:rFonts w:ascii="Times New Roman" w:eastAsia="Times New Roman" w:hAnsi="Times New Roman" w:cs="Times New Roman"/>
          <w:color w:val="000000" w:themeColor="text1"/>
        </w:rPr>
        <w:t xml:space="preserve">Marine heatwave patterns are obscured by differential onset and receding of the warming event across sites. </w:t>
      </w:r>
      <w:r w:rsidRPr="002449FB">
        <w:rPr>
          <w:rFonts w:ascii="Times New Roman" w:eastAsia="Times New Roman" w:hAnsi="Times New Roman" w:cs="Times New Roman"/>
          <w:color w:val="000000" w:themeColor="text1"/>
        </w:rPr>
        <w:t xml:space="preserve">Years are color coded by </w:t>
      </w:r>
      <w:r w:rsidRPr="002449FB">
        <w:rPr>
          <w:rFonts w:ascii="Times New Roman" w:eastAsia="Times New Roman" w:hAnsi="Times New Roman" w:cs="Times New Roman"/>
          <w:color w:val="000000" w:themeColor="text1"/>
        </w:rPr>
        <w:lastRenderedPageBreak/>
        <w:t>chronological clustering</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22FFAB1E" w14:textId="736CF3D8"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35D39CD5" wp14:editId="429B49ED">
            <wp:extent cx="5943600" cy="5943600"/>
            <wp:effectExtent l="0" t="0" r="0" b="0"/>
            <wp:docPr id="36" name="Picture 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5545BB7" w14:textId="01947B6E"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18</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Species and </w:t>
      </w:r>
      <w:r>
        <w:rPr>
          <w:rFonts w:ascii="Times New Roman" w:eastAsia="Times New Roman" w:hAnsi="Times New Roman" w:cs="Times New Roman"/>
          <w:b/>
          <w:color w:val="000000" w:themeColor="text1"/>
        </w:rPr>
        <w:t>Samples</w:t>
      </w:r>
    </w:p>
    <w:p w14:paraId="504F4FB3" w14:textId="7182CA26" w:rsidR="00C87BAE" w:rsidRDefault="00C87BAE" w:rsidP="00C87BAE">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Fish assemblages were strongly structured by sites, particularly the station just offshore of San Nicholas Island which had the highest abundance of </w:t>
      </w:r>
      <w:r>
        <w:rPr>
          <w:rFonts w:ascii="Times New Roman" w:eastAsia="Times New Roman" w:hAnsi="Times New Roman" w:cs="Times New Roman"/>
          <w:i/>
          <w:iCs/>
          <w:color w:val="000000" w:themeColor="text1"/>
        </w:rPr>
        <w:t xml:space="preserve">Sebastes </w:t>
      </w:r>
      <w:r>
        <w:rPr>
          <w:rFonts w:ascii="Times New Roman" w:eastAsia="Times New Roman" w:hAnsi="Times New Roman" w:cs="Times New Roman"/>
          <w:color w:val="000000" w:themeColor="text1"/>
        </w:rPr>
        <w:t xml:space="preserve">sp. </w:t>
      </w: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w:t>
      </w:r>
      <w:r>
        <w:rPr>
          <w:rFonts w:ascii="Times New Roman" w:eastAsia="Times New Roman" w:hAnsi="Times New Roman" w:cs="Times New Roman"/>
          <w:color w:val="000000" w:themeColor="text1"/>
        </w:rPr>
        <w:t>summed</w:t>
      </w:r>
      <w:r w:rsidRPr="002449FB">
        <w:rPr>
          <w:rFonts w:ascii="Times New Roman" w:eastAsia="Times New Roman" w:hAnsi="Times New Roman" w:cs="Times New Roman"/>
          <w:color w:val="000000" w:themeColor="text1"/>
        </w:rPr>
        <w:t xml:space="preserve"> abundance of each year averaged </w:t>
      </w:r>
      <w:r w:rsidRPr="002449FB">
        <w:rPr>
          <w:rFonts w:ascii="Times New Roman" w:eastAsia="Times New Roman" w:hAnsi="Times New Roman" w:cs="Times New Roman"/>
          <w:color w:val="000000" w:themeColor="text1"/>
        </w:rPr>
        <w:lastRenderedPageBreak/>
        <w:t xml:space="preserve">across sites. </w:t>
      </w:r>
      <w:r>
        <w:rPr>
          <w:rFonts w:ascii="Times New Roman" w:eastAsia="Times New Roman" w:hAnsi="Times New Roman" w:cs="Times New Roman"/>
          <w:color w:val="000000" w:themeColor="text1"/>
        </w:rPr>
        <w:t xml:space="preserve">Marine heatwave patterns are obscured by differential onset and receding of the warming event across sites. Samples </w:t>
      </w:r>
      <w:r w:rsidRPr="002449FB">
        <w:rPr>
          <w:rFonts w:ascii="Times New Roman" w:eastAsia="Times New Roman" w:hAnsi="Times New Roman" w:cs="Times New Roman"/>
          <w:color w:val="000000" w:themeColor="text1"/>
        </w:rPr>
        <w:t xml:space="preserve">are color coded by </w:t>
      </w:r>
      <w:r>
        <w:rPr>
          <w:rFonts w:ascii="Times New Roman" w:eastAsia="Times New Roman" w:hAnsi="Times New Roman" w:cs="Times New Roman"/>
          <w:color w:val="000000" w:themeColor="text1"/>
        </w:rPr>
        <w:t xml:space="preserve">station.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noProof/>
          <w:color w:val="000000" w:themeColor="text1"/>
        </w:rPr>
        <w:drawing>
          <wp:inline distT="0" distB="0" distL="0" distR="0" wp14:anchorId="41920B04" wp14:editId="35D00133">
            <wp:extent cx="5943600" cy="4457700"/>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4CD7CFC" w14:textId="7745CEB4"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19</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San Diego Offshore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0A40C87C" w14:textId="35461636" w:rsidR="00C87BAE" w:rsidRPr="002449FB"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7257F71D" w14:textId="5715D9CB"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7C512346" wp14:editId="10C407CC">
            <wp:extent cx="5943600" cy="5943600"/>
            <wp:effectExtent l="0" t="0" r="0" b="0"/>
            <wp:docPr id="41" name="Picture 41" descr="A picture containing text, sky, map,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ky, map, day&#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3B00AF9" w14:textId="72830548"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20</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San Diego Offshore </w:t>
      </w:r>
      <w:r w:rsidRPr="002449FB">
        <w:rPr>
          <w:rFonts w:ascii="Times New Roman" w:eastAsia="Times New Roman" w:hAnsi="Times New Roman" w:cs="Times New Roman"/>
          <w:b/>
          <w:color w:val="000000" w:themeColor="text1"/>
        </w:rPr>
        <w:t>Species and Years</w:t>
      </w:r>
    </w:p>
    <w:p w14:paraId="03A1BA9E" w14:textId="2CF9570B" w:rsidR="00C87BAE"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Species are color coded by </w:t>
      </w:r>
      <w:r w:rsidRPr="002449FB">
        <w:rPr>
          <w:rFonts w:ascii="Times New Roman" w:eastAsia="Times New Roman" w:hAnsi="Times New Roman" w:cs="Times New Roman"/>
          <w:color w:val="000000" w:themeColor="text1"/>
        </w:rPr>
        <w:lastRenderedPageBreak/>
        <w:t>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noProof/>
          <w:color w:val="000000" w:themeColor="text1"/>
        </w:rPr>
        <w:drawing>
          <wp:inline distT="0" distB="0" distL="0" distR="0" wp14:anchorId="748D0B3F" wp14:editId="524C8758">
            <wp:extent cx="5943600" cy="4457700"/>
            <wp:effectExtent l="0" t="0" r="0" b="0"/>
            <wp:docPr id="43" name="Picture 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23E7BA" w14:textId="0B4B9D2F"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21</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San Diego Inshore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657DBC4F" w14:textId="77777777" w:rsidR="00C87BAE" w:rsidRPr="002449FB"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23AE18B7" w14:textId="2D7E66AB"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8F6DB2D" w14:textId="5A6AD660"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Pr>
          <w:rFonts w:ascii="Times New Roman" w:eastAsia="Times New Roman" w:hAnsi="Times New Roman" w:cs="Times New Roman"/>
          <w:b/>
          <w:noProof/>
          <w:color w:val="000000" w:themeColor="text1"/>
        </w:rPr>
        <w:lastRenderedPageBreak/>
        <w:drawing>
          <wp:inline distT="0" distB="0" distL="0" distR="0" wp14:anchorId="4FAF14A3" wp14:editId="46707F55">
            <wp:extent cx="5943600" cy="5943600"/>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22</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San Diego Inshore </w:t>
      </w:r>
      <w:r w:rsidRPr="002449FB">
        <w:rPr>
          <w:rFonts w:ascii="Times New Roman" w:eastAsia="Times New Roman" w:hAnsi="Times New Roman" w:cs="Times New Roman"/>
          <w:b/>
          <w:color w:val="000000" w:themeColor="text1"/>
        </w:rPr>
        <w:t>Species and Years</w:t>
      </w:r>
    </w:p>
    <w:p w14:paraId="61433E1D" w14:textId="09CD6785" w:rsidR="00C87BAE"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Species are color coded by </w:t>
      </w:r>
      <w:r w:rsidRPr="002449FB">
        <w:rPr>
          <w:rFonts w:ascii="Times New Roman" w:eastAsia="Times New Roman" w:hAnsi="Times New Roman" w:cs="Times New Roman"/>
          <w:color w:val="000000" w:themeColor="text1"/>
        </w:rPr>
        <w:lastRenderedPageBreak/>
        <w:t>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noProof/>
          <w:color w:val="000000" w:themeColor="text1"/>
        </w:rPr>
        <w:drawing>
          <wp:inline distT="0" distB="0" distL="0" distR="0" wp14:anchorId="28091795" wp14:editId="1A9730D7">
            <wp:extent cx="5943600" cy="4457700"/>
            <wp:effectExtent l="0" t="0" r="0" b="0"/>
            <wp:docPr id="46" name="Picture 4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AE9F358" w14:textId="035F2D73"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23</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Pt. Conception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6C294498" w14:textId="77777777" w:rsidR="00C87BAE" w:rsidRPr="002449FB"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06395BF4" w14:textId="481D87D8"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2FF14D0D" wp14:editId="1D56FE81">
            <wp:extent cx="5943600" cy="594360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189664C" w14:textId="2F650B22"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24</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Pt. Conception </w:t>
      </w:r>
      <w:r w:rsidRPr="002449FB">
        <w:rPr>
          <w:rFonts w:ascii="Times New Roman" w:eastAsia="Times New Roman" w:hAnsi="Times New Roman" w:cs="Times New Roman"/>
          <w:b/>
          <w:color w:val="000000" w:themeColor="text1"/>
        </w:rPr>
        <w:t>Species and Years</w:t>
      </w:r>
    </w:p>
    <w:p w14:paraId="6F265676" w14:textId="168BA9C2" w:rsidR="00C87BAE"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47F67AF7" w14:textId="66CF751E"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25</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San Nicholas Island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55D83DBB" w14:textId="77777777" w:rsidR="00C87BAE" w:rsidRPr="002449FB"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lastRenderedPageBreak/>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63C50D44" w14:textId="77777777"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0F5E3A3" wp14:editId="742A9C7C">
            <wp:extent cx="5943600" cy="59436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99ADDD8" w14:textId="194903D1"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26</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San Nicholas Island </w:t>
      </w:r>
      <w:r w:rsidRPr="002449FB">
        <w:rPr>
          <w:rFonts w:ascii="Times New Roman" w:eastAsia="Times New Roman" w:hAnsi="Times New Roman" w:cs="Times New Roman"/>
          <w:b/>
          <w:color w:val="000000" w:themeColor="text1"/>
        </w:rPr>
        <w:t>Species and Years</w:t>
      </w:r>
    </w:p>
    <w:p w14:paraId="653D6FC6" w14:textId="77777777" w:rsidR="00C87BAE"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lastRenderedPageBreak/>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06FC31ED" w14:textId="77777777" w:rsidR="00C87BAE" w:rsidRDefault="00C87BAE" w:rsidP="00C87BAE">
      <w:pPr>
        <w:spacing w:line="480" w:lineRule="auto"/>
        <w:ind w:left="640"/>
        <w:rPr>
          <w:rFonts w:ascii="Times New Roman" w:eastAsia="Times New Roman" w:hAnsi="Times New Roman" w:cs="Times New Roman"/>
          <w:color w:val="000000" w:themeColor="text1"/>
        </w:rPr>
      </w:pPr>
    </w:p>
    <w:p w14:paraId="4EAC75E6" w14:textId="77777777" w:rsidR="00C87BAE" w:rsidRDefault="00C87BAE" w:rsidP="00C87BAE">
      <w:pPr>
        <w:spacing w:line="480" w:lineRule="auto"/>
        <w:ind w:left="640"/>
        <w:rPr>
          <w:rFonts w:ascii="Times New Roman" w:eastAsia="Times New Roman" w:hAnsi="Times New Roman" w:cs="Times New Roman"/>
          <w:color w:val="000000" w:themeColor="text1"/>
        </w:rPr>
      </w:pPr>
    </w:p>
    <w:p w14:paraId="5FE486A4" w14:textId="77777777" w:rsidR="00C87BAE" w:rsidRDefault="00C87BAE" w:rsidP="00C87BAE">
      <w:pPr>
        <w:spacing w:line="480" w:lineRule="auto"/>
        <w:ind w:left="640"/>
        <w:rPr>
          <w:rFonts w:ascii="Times New Roman" w:eastAsia="Times New Roman" w:hAnsi="Times New Roman" w:cs="Times New Roman"/>
          <w:color w:val="000000" w:themeColor="text1"/>
        </w:rPr>
      </w:pPr>
    </w:p>
    <w:p w14:paraId="3A729852" w14:textId="77777777" w:rsidR="00C87BAE" w:rsidRDefault="00C87BAE" w:rsidP="00C87BAE">
      <w:pPr>
        <w:spacing w:line="480" w:lineRule="auto"/>
        <w:ind w:left="640"/>
        <w:rPr>
          <w:rFonts w:ascii="Times New Roman" w:eastAsia="Times New Roman" w:hAnsi="Times New Roman" w:cs="Times New Roman"/>
          <w:color w:val="000000" w:themeColor="text1"/>
        </w:rPr>
      </w:pPr>
    </w:p>
    <w:p w14:paraId="59A6EFAB" w14:textId="77777777" w:rsidR="00C87BAE" w:rsidRDefault="00C87BAE" w:rsidP="004E2951">
      <w:pPr>
        <w:spacing w:line="480" w:lineRule="auto"/>
        <w:ind w:left="640"/>
        <w:rPr>
          <w:rFonts w:ascii="Times New Roman" w:eastAsia="Times New Roman" w:hAnsi="Times New Roman" w:cs="Times New Roman"/>
          <w:color w:val="000000" w:themeColor="text1"/>
        </w:rPr>
      </w:pPr>
    </w:p>
    <w:p w14:paraId="1EFB4C0A" w14:textId="77777777" w:rsidR="004E2951" w:rsidRPr="002449FB" w:rsidRDefault="004E2951" w:rsidP="004E2951">
      <w:pPr>
        <w:spacing w:line="480" w:lineRule="auto"/>
        <w:ind w:left="640"/>
        <w:rPr>
          <w:rFonts w:ascii="Times New Roman" w:eastAsia="Times New Roman" w:hAnsi="Times New Roman" w:cs="Times New Roman"/>
          <w:color w:val="000000" w:themeColor="text1"/>
        </w:rPr>
      </w:pPr>
    </w:p>
    <w:p w14:paraId="29A0DA80"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0A3CF596" wp14:editId="5FA62F1E">
            <wp:extent cx="5943600" cy="5943600"/>
            <wp:effectExtent l="0" t="0" r="0" b="0"/>
            <wp:docPr id="71" name="Picture 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AEB2330" w14:textId="35E7EA66" w:rsidR="004E2951" w:rsidRDefault="004E2951" w:rsidP="004E2951">
      <w:pPr>
        <w:spacing w:line="480" w:lineRule="auto"/>
        <w:ind w:firstLine="640"/>
        <w:rPr>
          <w:rFonts w:ascii="Times New Roman" w:eastAsia="Times New Roman" w:hAnsi="Times New Roman" w:cs="Times New Roman"/>
          <w:b/>
        </w:rPr>
      </w:pPr>
      <w:r>
        <w:rPr>
          <w:rFonts w:ascii="Times New Roman" w:eastAsia="Times New Roman" w:hAnsi="Times New Roman" w:cs="Times New Roman"/>
          <w:b/>
        </w:rPr>
        <w:t>Figure S</w:t>
      </w:r>
      <w:r w:rsidR="00C87BAE">
        <w:rPr>
          <w:rFonts w:ascii="Times New Roman" w:eastAsia="Times New Roman" w:hAnsi="Times New Roman" w:cs="Times New Roman"/>
          <w:b/>
        </w:rPr>
        <w:t>27</w:t>
      </w:r>
      <w:r>
        <w:rPr>
          <w:rFonts w:ascii="Times New Roman" w:eastAsia="Times New Roman" w:hAnsi="Times New Roman" w:cs="Times New Roman"/>
          <w:b/>
        </w:rPr>
        <w:t>. Co-occurrence Patterns of Species Controlling for SST</w:t>
      </w:r>
    </w:p>
    <w:p w14:paraId="49B1B53D" w14:textId="77777777" w:rsidR="004E2951" w:rsidRDefault="004E2951" w:rsidP="004E2951">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rPr>
        <w:t xml:space="preserve">Benthic fisheries targets like sanddabs were negatively correlated with mesopelagic species when controlling for SST. These results capture a strong benthic vs. pelagic community dynamics when controlling for SST. We plot the </w:t>
      </w:r>
      <w:r w:rsidRPr="000E54C5">
        <w:rPr>
          <w:rFonts w:ascii="Times New Roman" w:eastAsia="Times New Roman" w:hAnsi="Times New Roman" w:cs="Times New Roman"/>
          <w:color w:val="000000"/>
        </w:rPr>
        <w:t xml:space="preserve">correlation matrix of the </w:t>
      </w:r>
      <w:r>
        <w:rPr>
          <w:rFonts w:ascii="Times New Roman" w:eastAsia="Times New Roman" w:hAnsi="Times New Roman" w:cs="Times New Roman"/>
          <w:color w:val="000000"/>
        </w:rPr>
        <w:t>generalized linear latent variable model</w:t>
      </w:r>
      <w:r w:rsidRPr="000E54C5">
        <w:rPr>
          <w:rFonts w:ascii="Times New Roman" w:eastAsia="Times New Roman" w:hAnsi="Times New Roman" w:cs="Times New Roman"/>
          <w:color w:val="000000"/>
        </w:rPr>
        <w:t xml:space="preserve"> predictor</w:t>
      </w:r>
      <w:r>
        <w:rPr>
          <w:rFonts w:ascii="Times New Roman" w:eastAsia="Times New Roman" w:hAnsi="Times New Roman" w:cs="Times New Roman"/>
          <w:color w:val="000000"/>
        </w:rPr>
        <w:t xml:space="preserve">s </w:t>
      </w:r>
      <w:r w:rsidRPr="000E54C5">
        <w:rPr>
          <w:rFonts w:ascii="Times New Roman" w:eastAsia="Times New Roman" w:hAnsi="Times New Roman" w:cs="Times New Roman"/>
          <w:color w:val="000000"/>
        </w:rPr>
        <w:t>across species</w:t>
      </w:r>
      <w:r>
        <w:rPr>
          <w:rFonts w:ascii="Times New Roman" w:eastAsia="Times New Roman" w:hAnsi="Times New Roman" w:cs="Times New Roman"/>
          <w:color w:val="000000"/>
        </w:rPr>
        <w:t xml:space="preserve">. Species in blue correlate are positively correlated with each other while species in red are negatively correlated. </w:t>
      </w:r>
      <w:r>
        <w:rPr>
          <w:rFonts w:ascii="Times New Roman" w:eastAsia="Times New Roman" w:hAnsi="Times New Roman" w:cs="Times New Roman"/>
          <w:color w:val="000000"/>
        </w:rPr>
        <w:lastRenderedPageBreak/>
        <w:t xml:space="preserve">Strength of association is visualized by size of square.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4182C5F8"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rPr>
      </w:pPr>
    </w:p>
    <w:p w14:paraId="50F188A5"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56A7183" wp14:editId="5F91595F">
            <wp:extent cx="5943600" cy="5943600"/>
            <wp:effectExtent l="0" t="0" r="0" b="0"/>
            <wp:docPr id="72" name="Picture 7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D13FBB4" w14:textId="5EF00969" w:rsidR="004E2951" w:rsidRDefault="004E2951" w:rsidP="004E2951">
      <w:pPr>
        <w:spacing w:line="480" w:lineRule="auto"/>
        <w:ind w:firstLine="640"/>
        <w:rPr>
          <w:rFonts w:ascii="Times New Roman" w:eastAsia="Times New Roman" w:hAnsi="Times New Roman" w:cs="Times New Roman"/>
          <w:b/>
        </w:rPr>
      </w:pPr>
      <w:r>
        <w:rPr>
          <w:rFonts w:ascii="Times New Roman" w:eastAsia="Times New Roman" w:hAnsi="Times New Roman" w:cs="Times New Roman"/>
          <w:b/>
        </w:rPr>
        <w:t>Figure S</w:t>
      </w:r>
      <w:r w:rsidR="00C87BAE">
        <w:rPr>
          <w:rFonts w:ascii="Times New Roman" w:eastAsia="Times New Roman" w:hAnsi="Times New Roman" w:cs="Times New Roman"/>
          <w:b/>
        </w:rPr>
        <w:t>28</w:t>
      </w:r>
      <w:r>
        <w:rPr>
          <w:rFonts w:ascii="Times New Roman" w:eastAsia="Times New Roman" w:hAnsi="Times New Roman" w:cs="Times New Roman"/>
          <w:b/>
        </w:rPr>
        <w:t>. Co-occurrence Patterns of Species</w:t>
      </w:r>
    </w:p>
    <w:p w14:paraId="7F262A01" w14:textId="7A00B79E" w:rsidR="004E2951" w:rsidRDefault="004E2951" w:rsidP="00C87BAE">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rPr>
        <w:t xml:space="preserve">Fisheries targets like North Pacific Hake were negatively correlated with mesopelagic species. We plot the </w:t>
      </w:r>
      <w:r w:rsidRPr="000E54C5">
        <w:rPr>
          <w:rFonts w:ascii="Times New Roman" w:eastAsia="Times New Roman" w:hAnsi="Times New Roman" w:cs="Times New Roman"/>
          <w:color w:val="000000"/>
        </w:rPr>
        <w:t xml:space="preserve">correlation matrix of the </w:t>
      </w:r>
      <w:r>
        <w:rPr>
          <w:rFonts w:ascii="Times New Roman" w:eastAsia="Times New Roman" w:hAnsi="Times New Roman" w:cs="Times New Roman"/>
          <w:color w:val="000000"/>
        </w:rPr>
        <w:t>generalized linear latent variable model</w:t>
      </w:r>
      <w:r w:rsidRPr="000E54C5">
        <w:rPr>
          <w:rFonts w:ascii="Times New Roman" w:eastAsia="Times New Roman" w:hAnsi="Times New Roman" w:cs="Times New Roman"/>
          <w:color w:val="000000"/>
        </w:rPr>
        <w:t xml:space="preserve"> </w:t>
      </w:r>
      <w:r w:rsidRPr="000E54C5">
        <w:rPr>
          <w:rFonts w:ascii="Times New Roman" w:eastAsia="Times New Roman" w:hAnsi="Times New Roman" w:cs="Times New Roman"/>
          <w:color w:val="000000"/>
        </w:rPr>
        <w:lastRenderedPageBreak/>
        <w:t>predictor</w:t>
      </w:r>
      <w:r>
        <w:rPr>
          <w:rFonts w:ascii="Times New Roman" w:eastAsia="Times New Roman" w:hAnsi="Times New Roman" w:cs="Times New Roman"/>
          <w:color w:val="000000"/>
        </w:rPr>
        <w:t xml:space="preserve">s </w:t>
      </w:r>
      <w:r w:rsidRPr="000E54C5">
        <w:rPr>
          <w:rFonts w:ascii="Times New Roman" w:eastAsia="Times New Roman" w:hAnsi="Times New Roman" w:cs="Times New Roman"/>
          <w:color w:val="000000"/>
        </w:rPr>
        <w:t>across species</w:t>
      </w:r>
      <w:r>
        <w:rPr>
          <w:rFonts w:ascii="Times New Roman" w:eastAsia="Times New Roman" w:hAnsi="Times New Roman" w:cs="Times New Roman"/>
          <w:color w:val="000000"/>
        </w:rPr>
        <w:t>. Species in blue correlate are positively correlated with each other while species in red are negatively correlated. Strength of association is visualized by size of square.</w:t>
      </w:r>
      <w:r w:rsidRPr="00D01D1D">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76266E68"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D163CD7" w14:textId="77777777" w:rsidR="004E2951" w:rsidRPr="002449FB" w:rsidRDefault="004E2951" w:rsidP="00C87BAE">
      <w:pPr>
        <w:spacing w:line="480" w:lineRule="auto"/>
        <w:rPr>
          <w:rFonts w:ascii="Times New Roman" w:eastAsia="Times New Roman" w:hAnsi="Times New Roman" w:cs="Times New Roman"/>
          <w:color w:val="000000" w:themeColor="text1"/>
        </w:rPr>
      </w:pPr>
    </w:p>
    <w:p w14:paraId="0928F89F" w14:textId="77777777"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noProof/>
          <w:color w:val="000000" w:themeColor="text1"/>
        </w:rPr>
        <w:drawing>
          <wp:inline distT="0" distB="0" distL="0" distR="0" wp14:anchorId="5E59A512" wp14:editId="301E9249">
            <wp:extent cx="5080000" cy="3810000"/>
            <wp:effectExtent l="0" t="0" r="0" b="0"/>
            <wp:docPr id="1" name="image3.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chart&#10;&#10;Description automatically generated"/>
                    <pic:cNvPicPr preferRelativeResize="0"/>
                  </pic:nvPicPr>
                  <pic:blipFill>
                    <a:blip r:embed="rId41"/>
                    <a:srcRect/>
                    <a:stretch>
                      <a:fillRect/>
                    </a:stretch>
                  </pic:blipFill>
                  <pic:spPr>
                    <a:xfrm>
                      <a:off x="0" y="0"/>
                      <a:ext cx="5080000" cy="3810000"/>
                    </a:xfrm>
                    <a:prstGeom prst="rect">
                      <a:avLst/>
                    </a:prstGeom>
                    <a:ln/>
                  </pic:spPr>
                </pic:pic>
              </a:graphicData>
            </a:graphic>
          </wp:inline>
        </w:drawing>
      </w:r>
    </w:p>
    <w:p w14:paraId="03D6B0A0" w14:textId="06107B8C" w:rsidR="004E2951" w:rsidRPr="002449FB" w:rsidRDefault="004E2951" w:rsidP="004E2951">
      <w:pPr>
        <w:spacing w:line="480" w:lineRule="auto"/>
        <w:ind w:firstLine="72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w:t>
      </w:r>
      <w:r w:rsidR="00C87BAE">
        <w:rPr>
          <w:rFonts w:ascii="Times New Roman" w:eastAsia="Times New Roman" w:hAnsi="Times New Roman" w:cs="Times New Roman"/>
          <w:b/>
          <w:color w:val="000000" w:themeColor="text1"/>
        </w:rPr>
        <w:t>9</w:t>
      </w:r>
      <w:r w:rsidRPr="002449FB">
        <w:rPr>
          <w:rFonts w:ascii="Times New Roman" w:eastAsia="Times New Roman" w:hAnsi="Times New Roman" w:cs="Times New Roman"/>
          <w:b/>
          <w:color w:val="000000" w:themeColor="text1"/>
        </w:rPr>
        <w:t xml:space="preserve">. Stable Precision of Amplicon Abundance </w:t>
      </w:r>
      <w:r>
        <w:rPr>
          <w:rFonts w:ascii="Times New Roman" w:eastAsia="Times New Roman" w:hAnsi="Times New Roman" w:cs="Times New Roman"/>
          <w:b/>
          <w:color w:val="000000" w:themeColor="text1"/>
        </w:rPr>
        <w:t>O</w:t>
      </w:r>
      <w:r w:rsidRPr="002449FB">
        <w:rPr>
          <w:rFonts w:ascii="Times New Roman" w:eastAsia="Times New Roman" w:hAnsi="Times New Roman" w:cs="Times New Roman"/>
          <w:b/>
          <w:color w:val="000000" w:themeColor="text1"/>
        </w:rPr>
        <w:t xml:space="preserve">ver </w:t>
      </w:r>
      <w:r>
        <w:rPr>
          <w:rFonts w:ascii="Times New Roman" w:eastAsia="Times New Roman" w:hAnsi="Times New Roman" w:cs="Times New Roman"/>
          <w:b/>
          <w:color w:val="000000" w:themeColor="text1"/>
        </w:rPr>
        <w:t>T</w:t>
      </w:r>
      <w:r w:rsidRPr="002449FB">
        <w:rPr>
          <w:rFonts w:ascii="Times New Roman" w:eastAsia="Times New Roman" w:hAnsi="Times New Roman" w:cs="Times New Roman"/>
          <w:b/>
          <w:color w:val="000000" w:themeColor="text1"/>
        </w:rPr>
        <w:t>ime</w:t>
      </w:r>
    </w:p>
    <w:p w14:paraId="5E429AD4" w14:textId="465B9BFE" w:rsidR="004E2951" w:rsidRPr="002449FB" w:rsidRDefault="004E2951" w:rsidP="004E2951">
      <w:pPr>
        <w:spacing w:line="480" w:lineRule="auto"/>
        <w:ind w:left="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Here we measure the coefficient of variation</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CV) of species-specific amplicons across three technical replicates. An increase in CV with the age of the sample would signal degradation; we see no such trend.</w:t>
      </w:r>
    </w:p>
    <w:p w14:paraId="3C3A9367" w14:textId="77777777"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noProof/>
          <w:color w:val="000000" w:themeColor="text1"/>
        </w:rPr>
        <w:lastRenderedPageBreak/>
        <w:drawing>
          <wp:inline distT="0" distB="0" distL="0" distR="0" wp14:anchorId="1FDEBFD5" wp14:editId="3F720288">
            <wp:extent cx="5080000" cy="3810000"/>
            <wp:effectExtent l="0" t="0" r="0" b="0"/>
            <wp:docPr id="4" name="image1.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10;&#10;Description automatically generated"/>
                    <pic:cNvPicPr preferRelativeResize="0"/>
                  </pic:nvPicPr>
                  <pic:blipFill>
                    <a:blip r:embed="rId42"/>
                    <a:srcRect/>
                    <a:stretch>
                      <a:fillRect/>
                    </a:stretch>
                  </pic:blipFill>
                  <pic:spPr>
                    <a:xfrm>
                      <a:off x="0" y="0"/>
                      <a:ext cx="5080000" cy="3810000"/>
                    </a:xfrm>
                    <a:prstGeom prst="rect">
                      <a:avLst/>
                    </a:prstGeom>
                    <a:ln/>
                  </pic:spPr>
                </pic:pic>
              </a:graphicData>
            </a:graphic>
          </wp:inline>
        </w:drawing>
      </w:r>
    </w:p>
    <w:p w14:paraId="2E35AED6" w14:textId="7AAC74AC" w:rsidR="004E2951" w:rsidRPr="002449FB" w:rsidRDefault="004E2951" w:rsidP="004E2951">
      <w:pPr>
        <w:spacing w:line="480" w:lineRule="auto"/>
        <w:ind w:firstLine="72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sidR="00C87BAE">
        <w:rPr>
          <w:rFonts w:ascii="Times New Roman" w:eastAsia="Times New Roman" w:hAnsi="Times New Roman" w:cs="Times New Roman"/>
          <w:b/>
          <w:color w:val="000000" w:themeColor="text1"/>
        </w:rPr>
        <w:t>30</w:t>
      </w:r>
      <w:r w:rsidRPr="002449FB">
        <w:rPr>
          <w:rFonts w:ascii="Times New Roman" w:eastAsia="Times New Roman" w:hAnsi="Times New Roman" w:cs="Times New Roman"/>
          <w:b/>
          <w:color w:val="000000" w:themeColor="text1"/>
        </w:rPr>
        <w:t xml:space="preserve">. Stable Precision of </w:t>
      </w:r>
      <w:r>
        <w:rPr>
          <w:rFonts w:ascii="Times New Roman" w:eastAsia="Times New Roman" w:hAnsi="Times New Roman" w:cs="Times New Roman"/>
          <w:b/>
          <w:color w:val="000000" w:themeColor="text1"/>
        </w:rPr>
        <w:t>Abundance</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E</w:t>
      </w:r>
      <w:r w:rsidRPr="002449FB">
        <w:rPr>
          <w:rFonts w:ascii="Times New Roman" w:eastAsia="Times New Roman" w:hAnsi="Times New Roman" w:cs="Times New Roman"/>
          <w:b/>
          <w:color w:val="000000" w:themeColor="text1"/>
        </w:rPr>
        <w:t xml:space="preserve">stimates </w:t>
      </w:r>
      <w:r>
        <w:rPr>
          <w:rFonts w:ascii="Times New Roman" w:eastAsia="Times New Roman" w:hAnsi="Times New Roman" w:cs="Times New Roman"/>
          <w:b/>
          <w:color w:val="000000" w:themeColor="text1"/>
        </w:rPr>
        <w:t>O</w:t>
      </w:r>
      <w:r w:rsidRPr="002449FB">
        <w:rPr>
          <w:rFonts w:ascii="Times New Roman" w:eastAsia="Times New Roman" w:hAnsi="Times New Roman" w:cs="Times New Roman"/>
          <w:b/>
          <w:color w:val="000000" w:themeColor="text1"/>
        </w:rPr>
        <w:t xml:space="preserve">ver </w:t>
      </w:r>
      <w:r>
        <w:rPr>
          <w:rFonts w:ascii="Times New Roman" w:eastAsia="Times New Roman" w:hAnsi="Times New Roman" w:cs="Times New Roman"/>
          <w:b/>
          <w:color w:val="000000" w:themeColor="text1"/>
        </w:rPr>
        <w:t>T</w:t>
      </w:r>
      <w:r w:rsidRPr="002449FB">
        <w:rPr>
          <w:rFonts w:ascii="Times New Roman" w:eastAsia="Times New Roman" w:hAnsi="Times New Roman" w:cs="Times New Roman"/>
          <w:b/>
          <w:color w:val="000000" w:themeColor="text1"/>
        </w:rPr>
        <w:t>ime</w:t>
      </w:r>
    </w:p>
    <w:p w14:paraId="5C81081B" w14:textId="77777777" w:rsidR="004E2951" w:rsidRDefault="004E2951" w:rsidP="004E2951">
      <w:pPr>
        <w:spacing w:line="480" w:lineRule="auto"/>
        <w:ind w:left="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Coefficient of variation of model estimates of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xml:space="preserve"> over time. We observe no evidence of change in precision over time.</w:t>
      </w:r>
    </w:p>
    <w:p w14:paraId="5D20CEC5" w14:textId="77777777" w:rsidR="004E2951" w:rsidRPr="002449FB" w:rsidRDefault="004E2951" w:rsidP="004E2951">
      <w:pPr>
        <w:spacing w:line="480" w:lineRule="auto"/>
        <w:ind w:left="720"/>
        <w:rPr>
          <w:rFonts w:ascii="Times New Roman" w:eastAsia="Times New Roman" w:hAnsi="Times New Roman" w:cs="Times New Roman"/>
          <w:color w:val="000000" w:themeColor="text1"/>
        </w:rPr>
      </w:pPr>
    </w:p>
    <w:p w14:paraId="4EA94909" w14:textId="77777777" w:rsidR="004E2951" w:rsidRPr="002449FB" w:rsidRDefault="004E2951" w:rsidP="004E2951">
      <w:pPr>
        <w:spacing w:line="480" w:lineRule="auto"/>
        <w:ind w:left="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ab/>
      </w:r>
    </w:p>
    <w:p w14:paraId="4F63C692" w14:textId="77777777" w:rsidR="004E2951" w:rsidRPr="002449FB" w:rsidRDefault="004E2951" w:rsidP="004E2951">
      <w:pPr>
        <w:spacing w:line="480" w:lineRule="auto"/>
        <w:ind w:left="720"/>
        <w:rPr>
          <w:rFonts w:ascii="Times New Roman" w:eastAsia="Times New Roman" w:hAnsi="Times New Roman" w:cs="Times New Roman"/>
          <w:color w:val="000000" w:themeColor="text1"/>
        </w:rPr>
      </w:pPr>
    </w:p>
    <w:p w14:paraId="41C5A2E2"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3E812A07" w14:textId="084B2145" w:rsidR="00F52C50" w:rsidRDefault="00F52C50"/>
    <w:sectPr w:rsidR="00F52C50" w:rsidSect="00782F50">
      <w:footerReference w:type="even" r:id="rId43"/>
      <w:footerReference w:type="default" r:id="rId44"/>
      <w:pgSz w:w="12240" w:h="15840"/>
      <w:pgMar w:top="1440" w:right="1440" w:bottom="1440" w:left="1440" w:header="720" w:footer="720"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RPK" w:date="2022-03-17T08:45:00Z" w:initials="R">
    <w:p w14:paraId="2A04D8AC" w14:textId="738CF361" w:rsidR="006D1CDA" w:rsidRDefault="006D1CDA">
      <w:pPr>
        <w:pStyle w:val="CommentText"/>
      </w:pPr>
      <w:r>
        <w:rPr>
          <w:rStyle w:val="CommentReference"/>
        </w:rPr>
        <w:annotationRef/>
      </w:r>
      <w:r>
        <w:t>Compound adjective needs a comma. Arguably, two in this one.</w:t>
      </w:r>
    </w:p>
  </w:comment>
  <w:comment w:id="4" w:author="RPK" w:date="2022-03-17T10:06:00Z" w:initials="R">
    <w:p w14:paraId="2DC6ADD2" w14:textId="2EC5ED97" w:rsidR="00445F8F" w:rsidRDefault="00445F8F">
      <w:pPr>
        <w:pStyle w:val="CommentText"/>
      </w:pPr>
      <w:r>
        <w:rPr>
          <w:rStyle w:val="CommentReference"/>
        </w:rPr>
        <w:annotationRef/>
      </w:r>
      <w:r>
        <w:t xml:space="preserve">A look at other Science Advances papers says that there is a methods section in the manuscript itself, and not just in the supplement. Here, there are no methods in the paper, and I think that’s a problem. There needs to be a sufficient explanation of the model for a reader to understand what we did and why we did it.  </w:t>
      </w:r>
      <w:r w:rsidR="00356B23">
        <w:t xml:space="preserve">Same for the mixed-effects models, which seem to come out of nowhere in the results.  But all of that said, these results are really strong, and really cool, and I still love seeing those figures because they are still really striking. </w:t>
      </w:r>
    </w:p>
  </w:comment>
  <w:comment w:id="43" w:author="RPK" w:date="2022-03-17T08:53:00Z" w:initials="R">
    <w:p w14:paraId="73C0FD0C" w14:textId="178D4325" w:rsidR="006D1CDA" w:rsidRDefault="006D1CDA">
      <w:pPr>
        <w:pStyle w:val="CommentText"/>
      </w:pPr>
      <w:r>
        <w:rPr>
          <w:rStyle w:val="CommentReference"/>
        </w:rPr>
        <w:annotationRef/>
      </w:r>
      <w:r>
        <w:t>Not sure what this means, but in any event, I’d omit the word “complicated”.</w:t>
      </w:r>
    </w:p>
  </w:comment>
  <w:comment w:id="48" w:author="RPK" w:date="2022-03-17T08:54:00Z" w:initials="R">
    <w:p w14:paraId="7D4D2A20" w14:textId="30F4237D" w:rsidR="006D1CDA" w:rsidRDefault="006D1CDA">
      <w:pPr>
        <w:pStyle w:val="CommentText"/>
      </w:pPr>
      <w:r>
        <w:rPr>
          <w:rStyle w:val="CommentReference"/>
        </w:rPr>
        <w:annotationRef/>
      </w:r>
      <w:r>
        <w:t>Is this important?</w:t>
      </w:r>
    </w:p>
  </w:comment>
  <w:comment w:id="63" w:author="Zachary Gold" w:date="2022-02-17T11:02:00Z" w:initials="ZG">
    <w:p w14:paraId="54579D02" w14:textId="0186F5CB" w:rsidR="006D1CDA" w:rsidRDefault="006D1CDA">
      <w:pPr>
        <w:pStyle w:val="CommentText"/>
      </w:pPr>
      <w:r>
        <w:rPr>
          <w:rStyle w:val="CommentReference"/>
        </w:rPr>
        <w:annotationRef/>
      </w:r>
      <w:r>
        <w:t>Attempt to highlight the purpose of the joint model</w:t>
      </w:r>
    </w:p>
  </w:comment>
  <w:comment w:id="113" w:author="RPK" w:date="2022-03-17T09:08:00Z" w:initials="R">
    <w:p w14:paraId="49DBDF6F" w14:textId="1E87DEFE" w:rsidR="006D1CDA" w:rsidRDefault="006D1CDA">
      <w:pPr>
        <w:pStyle w:val="CommentText"/>
      </w:pPr>
      <w:r>
        <w:rPr>
          <w:rStyle w:val="CommentReference"/>
        </w:rPr>
        <w:annotationRef/>
      </w:r>
      <w:r>
        <w:t xml:space="preserve">(Personal opinion / pet peeve, so feel free to ignore): I would lose the word “approaches” every time, all the time. There’s almost always a more specific and better word to use. </w:t>
      </w:r>
    </w:p>
  </w:comment>
  <w:comment w:id="136" w:author="RPK" w:date="2022-03-17T09:13:00Z" w:initials="R">
    <w:p w14:paraId="0C90DD76" w14:textId="334551F0" w:rsidR="006D1CDA" w:rsidRDefault="006D1CDA">
      <w:pPr>
        <w:pStyle w:val="CommentText"/>
      </w:pPr>
      <w:r>
        <w:rPr>
          <w:rStyle w:val="CommentReference"/>
        </w:rPr>
        <w:annotationRef/>
      </w:r>
      <w:r>
        <w:t>Two?</w:t>
      </w:r>
    </w:p>
  </w:comment>
  <w:comment w:id="165" w:author="RPK" w:date="2022-03-17T09:17:00Z" w:initials="R">
    <w:p w14:paraId="61E3141B" w14:textId="5B85C423" w:rsidR="006D1CDA" w:rsidRDefault="006D1CDA">
      <w:pPr>
        <w:pStyle w:val="CommentText"/>
      </w:pPr>
      <w:r>
        <w:rPr>
          <w:rStyle w:val="CommentReference"/>
        </w:rPr>
        <w:annotationRef/>
      </w:r>
      <w:r>
        <w:t xml:space="preserve">Somewhere in the main paper, the model equation has to appear. I suppose in Methods, but then reference that here. </w:t>
      </w:r>
    </w:p>
  </w:comment>
  <w:comment w:id="174" w:author="RPK" w:date="2022-03-17T09:20:00Z" w:initials="R">
    <w:p w14:paraId="064DEE3B" w14:textId="6C80CAB6" w:rsidR="006D1CDA" w:rsidRDefault="006D1CDA">
      <w:pPr>
        <w:pStyle w:val="CommentText"/>
      </w:pPr>
      <w:r>
        <w:rPr>
          <w:rStyle w:val="CommentReference"/>
        </w:rPr>
        <w:annotationRef/>
      </w:r>
      <w:r>
        <w:t>? As in, fish species that are the targets of commercial fishing?</w:t>
      </w:r>
    </w:p>
  </w:comment>
  <w:comment w:id="188" w:author="RPK" w:date="2022-03-17T09:24:00Z" w:initials="R">
    <w:p w14:paraId="2A6C77F5" w14:textId="6DBA257B" w:rsidR="006D1CDA" w:rsidRDefault="006D1CDA">
      <w:pPr>
        <w:pStyle w:val="CommentText"/>
      </w:pPr>
      <w:r>
        <w:rPr>
          <w:rStyle w:val="CommentReference"/>
        </w:rPr>
        <w:annotationRef/>
      </w:r>
      <w:r>
        <w:t>You have to describe this model before presenting results from it, somehow.</w:t>
      </w:r>
    </w:p>
  </w:comment>
  <w:comment w:id="193" w:author="RPK" w:date="2022-03-17T09:26:00Z" w:initials="R">
    <w:p w14:paraId="2BA21948" w14:textId="649AC3F4" w:rsidR="006D1CDA" w:rsidRDefault="006D1CDA">
      <w:pPr>
        <w:pStyle w:val="CommentText"/>
      </w:pPr>
      <w:r>
        <w:rPr>
          <w:rStyle w:val="CommentReference"/>
        </w:rPr>
        <w:annotationRef/>
      </w:r>
      <w:r>
        <w:t>XX of YY total species were different from zero</w:t>
      </w:r>
    </w:p>
  </w:comment>
  <w:comment w:id="196" w:author="RPK" w:date="2022-03-17T09:28:00Z" w:initials="R">
    <w:p w14:paraId="37A57ECD" w14:textId="5A7B0A41" w:rsidR="006D1CDA" w:rsidRDefault="006D1CDA">
      <w:pPr>
        <w:pStyle w:val="CommentText"/>
      </w:pPr>
      <w:r>
        <w:rPr>
          <w:rStyle w:val="CommentReference"/>
        </w:rPr>
        <w:annotationRef/>
      </w:r>
      <w:r>
        <w:t xml:space="preserve">Use “that” if there’s not a comma involved; use “which” when there is a comma.  For </w:t>
      </w:r>
      <w:proofErr w:type="gramStart"/>
      <w:r>
        <w:t>example</w:t>
      </w:r>
      <w:proofErr w:type="gramEnd"/>
      <w:r>
        <w:t xml:space="preserve"> “a species that cannot…” vs. “a species, which cannot…”</w:t>
      </w:r>
    </w:p>
  </w:comment>
  <w:comment w:id="201" w:author="RPK" w:date="2022-03-17T09:30:00Z" w:initials="R">
    <w:p w14:paraId="3204CE33" w14:textId="73CCBB90" w:rsidR="006D1CDA" w:rsidRDefault="006D1CDA">
      <w:pPr>
        <w:pStyle w:val="CommentText"/>
      </w:pPr>
      <w:r>
        <w:rPr>
          <w:rStyle w:val="CommentReference"/>
        </w:rPr>
        <w:annotationRef/>
      </w:r>
      <w:r>
        <w:t>This is so similar to Fig1a that I’m tempted to highlight biomass vs. occurrence somehow; italics maybe?</w:t>
      </w:r>
    </w:p>
  </w:comment>
  <w:comment w:id="206" w:author="RPK" w:date="2022-03-17T09:31:00Z" w:initials="R">
    <w:p w14:paraId="0246E7A8" w14:textId="37A62A82" w:rsidR="006D1CDA" w:rsidRDefault="006D1CDA">
      <w:pPr>
        <w:pStyle w:val="CommentText"/>
      </w:pPr>
      <w:r>
        <w:rPr>
          <w:rStyle w:val="CommentReference"/>
        </w:rPr>
        <w:annotationRef/>
      </w:r>
      <w:r>
        <w:t>Same comment as above</w:t>
      </w:r>
    </w:p>
  </w:comment>
  <w:comment w:id="223" w:author="RPK" w:date="2022-03-17T09:46:00Z" w:initials="R">
    <w:p w14:paraId="6ECD1881" w14:textId="627B69FE" w:rsidR="006D1CDA" w:rsidRDefault="006D1CDA">
      <w:pPr>
        <w:pStyle w:val="CommentText"/>
      </w:pPr>
      <w:r>
        <w:rPr>
          <w:rStyle w:val="CommentReference"/>
        </w:rPr>
        <w:annotationRef/>
      </w:r>
      <w:r>
        <w:t>This is an awesome way to show a lot of data. This is an outstanding figure.</w:t>
      </w:r>
    </w:p>
  </w:comment>
  <w:comment w:id="262" w:author="RPK" w:date="2022-03-17T09:55:00Z" w:initials="R">
    <w:p w14:paraId="2002C288" w14:textId="3D518574" w:rsidR="006D1CDA" w:rsidRDefault="006D1CDA">
      <w:pPr>
        <w:pStyle w:val="CommentText"/>
      </w:pPr>
      <w:r>
        <w:rPr>
          <w:rStyle w:val="CommentReference"/>
        </w:rPr>
        <w:annotationRef/>
      </w:r>
      <w:r>
        <w:t xml:space="preserve">One wonders: 1) if you already knew the truth about these historical dynamics, why model them now? And also 2) if you didn’t already know the truth, how can you know if the model is accurate?  </w:t>
      </w:r>
      <w:proofErr w:type="gramStart"/>
      <w:r>
        <w:t>So</w:t>
      </w:r>
      <w:proofErr w:type="gramEnd"/>
      <w:r>
        <w:t xml:space="preserve"> I’m re-phrasing.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04D8AC" w15:done="0"/>
  <w15:commentEx w15:paraId="2DC6ADD2" w15:done="0"/>
  <w15:commentEx w15:paraId="73C0FD0C" w15:done="0"/>
  <w15:commentEx w15:paraId="7D4D2A20" w15:done="0"/>
  <w15:commentEx w15:paraId="54579D02" w15:done="0"/>
  <w15:commentEx w15:paraId="49DBDF6F" w15:done="0"/>
  <w15:commentEx w15:paraId="0C90DD76" w15:done="0"/>
  <w15:commentEx w15:paraId="61E3141B" w15:done="0"/>
  <w15:commentEx w15:paraId="064DEE3B" w15:done="0"/>
  <w15:commentEx w15:paraId="2A6C77F5" w15:done="0"/>
  <w15:commentEx w15:paraId="2BA21948" w15:done="0"/>
  <w15:commentEx w15:paraId="37A57ECD" w15:done="0"/>
  <w15:commentEx w15:paraId="3204CE33" w15:done="0"/>
  <w15:commentEx w15:paraId="0246E7A8" w15:done="0"/>
  <w15:commentEx w15:paraId="6ECD1881" w15:done="0"/>
  <w15:commentEx w15:paraId="2002C2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8A9CC" w16cex:dateUtc="2022-02-17T19: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04D8AC" w16cid:durableId="25DD738C"/>
  <w16cid:commentId w16cid:paraId="2DC6ADD2" w16cid:durableId="25DD86BF"/>
  <w16cid:commentId w16cid:paraId="73C0FD0C" w16cid:durableId="25DD7597"/>
  <w16cid:commentId w16cid:paraId="7D4D2A20" w16cid:durableId="25DD75BD"/>
  <w16cid:commentId w16cid:paraId="54579D02" w16cid:durableId="25B8A9CC"/>
  <w16cid:commentId w16cid:paraId="49DBDF6F" w16cid:durableId="25DD7927"/>
  <w16cid:commentId w16cid:paraId="0C90DD76" w16cid:durableId="25DD7A4F"/>
  <w16cid:commentId w16cid:paraId="61E3141B" w16cid:durableId="25DD7B1A"/>
  <w16cid:commentId w16cid:paraId="064DEE3B" w16cid:durableId="25DD7BDB"/>
  <w16cid:commentId w16cid:paraId="2A6C77F5" w16cid:durableId="25DD7CCD"/>
  <w16cid:commentId w16cid:paraId="2BA21948" w16cid:durableId="25DD7D45"/>
  <w16cid:commentId w16cid:paraId="37A57ECD" w16cid:durableId="25DD7DD8"/>
  <w16cid:commentId w16cid:paraId="3204CE33" w16cid:durableId="25DD7E36"/>
  <w16cid:commentId w16cid:paraId="0246E7A8" w16cid:durableId="25DD7E58"/>
  <w16cid:commentId w16cid:paraId="6ECD1881" w16cid:durableId="25DD8207"/>
  <w16cid:commentId w16cid:paraId="2002C288" w16cid:durableId="25DD84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AA090B" w14:textId="77777777" w:rsidR="00DA2B26" w:rsidRDefault="00DA2B26">
      <w:r>
        <w:separator/>
      </w:r>
    </w:p>
  </w:endnote>
  <w:endnote w:type="continuationSeparator" w:id="0">
    <w:p w14:paraId="17C41CA5" w14:textId="77777777" w:rsidR="00DA2B26" w:rsidRDefault="00DA2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25957220"/>
      <w:docPartObj>
        <w:docPartGallery w:val="Page Numbers (Bottom of Page)"/>
        <w:docPartUnique/>
      </w:docPartObj>
    </w:sdtPr>
    <w:sdtContent>
      <w:p w14:paraId="282EB016" w14:textId="77777777" w:rsidR="006D1CDA" w:rsidRDefault="006D1CDA" w:rsidP="00782F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26092C" w14:textId="77777777" w:rsidR="006D1CDA" w:rsidRDefault="006D1CDA" w:rsidP="00782F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15235338"/>
      <w:docPartObj>
        <w:docPartGallery w:val="Page Numbers (Bottom of Page)"/>
        <w:docPartUnique/>
      </w:docPartObj>
    </w:sdtPr>
    <w:sdtContent>
      <w:p w14:paraId="6A490A96" w14:textId="77777777" w:rsidR="006D1CDA" w:rsidRDefault="006D1CDA" w:rsidP="00782F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281E7F" w14:textId="77777777" w:rsidR="006D1CDA" w:rsidRDefault="006D1CDA" w:rsidP="00782F5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2D0D02" w14:textId="77777777" w:rsidR="00DA2B26" w:rsidRDefault="00DA2B26">
      <w:r>
        <w:separator/>
      </w:r>
    </w:p>
  </w:footnote>
  <w:footnote w:type="continuationSeparator" w:id="0">
    <w:p w14:paraId="2D835D85" w14:textId="77777777" w:rsidR="00DA2B26" w:rsidRDefault="00DA2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8A65911"/>
    <w:multiLevelType w:val="hybridMultilevel"/>
    <w:tmpl w:val="B0B8FF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PK">
    <w15:presenceInfo w15:providerId="None" w15:userId="RPK"/>
  </w15:person>
  <w15:person w15:author="Zachary Gold">
    <w15:presenceInfo w15:providerId="AD" w15:userId="S::zjgold@personalmicrosoftsoftware.ucla.edu::88ea5811-7541-4fce-be18-e57f36485b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951"/>
    <w:rsid w:val="000042A5"/>
    <w:rsid w:val="0003041C"/>
    <w:rsid w:val="0005665F"/>
    <w:rsid w:val="000826D7"/>
    <w:rsid w:val="00094D4E"/>
    <w:rsid w:val="000967BA"/>
    <w:rsid w:val="000A0C5D"/>
    <w:rsid w:val="000B1DC4"/>
    <w:rsid w:val="000C1A36"/>
    <w:rsid w:val="000C748B"/>
    <w:rsid w:val="000D31F6"/>
    <w:rsid w:val="000E5F75"/>
    <w:rsid w:val="0010743B"/>
    <w:rsid w:val="00116A05"/>
    <w:rsid w:val="001470A1"/>
    <w:rsid w:val="00150409"/>
    <w:rsid w:val="00181E4C"/>
    <w:rsid w:val="00196952"/>
    <w:rsid w:val="001E0C63"/>
    <w:rsid w:val="001E1E01"/>
    <w:rsid w:val="002C4BD0"/>
    <w:rsid w:val="002D2E53"/>
    <w:rsid w:val="002D59F7"/>
    <w:rsid w:val="002E33CB"/>
    <w:rsid w:val="002F1852"/>
    <w:rsid w:val="00307BCD"/>
    <w:rsid w:val="00320665"/>
    <w:rsid w:val="00323DCC"/>
    <w:rsid w:val="00356B23"/>
    <w:rsid w:val="003657F3"/>
    <w:rsid w:val="003808D3"/>
    <w:rsid w:val="003A419A"/>
    <w:rsid w:val="003A608A"/>
    <w:rsid w:val="003A7B86"/>
    <w:rsid w:val="003B0D13"/>
    <w:rsid w:val="003F1E24"/>
    <w:rsid w:val="0041428D"/>
    <w:rsid w:val="00445F8F"/>
    <w:rsid w:val="00473B19"/>
    <w:rsid w:val="00496F59"/>
    <w:rsid w:val="004A43FE"/>
    <w:rsid w:val="004C093E"/>
    <w:rsid w:val="004E2951"/>
    <w:rsid w:val="00562771"/>
    <w:rsid w:val="00574AC3"/>
    <w:rsid w:val="00583D40"/>
    <w:rsid w:val="005926A6"/>
    <w:rsid w:val="005B6CE5"/>
    <w:rsid w:val="005F1ECE"/>
    <w:rsid w:val="006141BD"/>
    <w:rsid w:val="00614492"/>
    <w:rsid w:val="006342B4"/>
    <w:rsid w:val="00643803"/>
    <w:rsid w:val="00653F63"/>
    <w:rsid w:val="00655970"/>
    <w:rsid w:val="00680BBF"/>
    <w:rsid w:val="006918E2"/>
    <w:rsid w:val="006A395E"/>
    <w:rsid w:val="006C5D76"/>
    <w:rsid w:val="006D1CDA"/>
    <w:rsid w:val="006D36AC"/>
    <w:rsid w:val="006E69E4"/>
    <w:rsid w:val="006F4A12"/>
    <w:rsid w:val="007032E2"/>
    <w:rsid w:val="00730E0A"/>
    <w:rsid w:val="00782F50"/>
    <w:rsid w:val="00797584"/>
    <w:rsid w:val="007C7B59"/>
    <w:rsid w:val="007D348E"/>
    <w:rsid w:val="00803773"/>
    <w:rsid w:val="00816E38"/>
    <w:rsid w:val="0084026E"/>
    <w:rsid w:val="008607C5"/>
    <w:rsid w:val="008807CC"/>
    <w:rsid w:val="008F1BAD"/>
    <w:rsid w:val="00937877"/>
    <w:rsid w:val="00942818"/>
    <w:rsid w:val="009B69BC"/>
    <w:rsid w:val="009C451B"/>
    <w:rsid w:val="009E0C40"/>
    <w:rsid w:val="009F0E7E"/>
    <w:rsid w:val="00A97C2F"/>
    <w:rsid w:val="00AC0EF6"/>
    <w:rsid w:val="00AC5631"/>
    <w:rsid w:val="00AD391A"/>
    <w:rsid w:val="00AD72C3"/>
    <w:rsid w:val="00AE7B9B"/>
    <w:rsid w:val="00B14684"/>
    <w:rsid w:val="00B37658"/>
    <w:rsid w:val="00B954A2"/>
    <w:rsid w:val="00BE1B3E"/>
    <w:rsid w:val="00BE57BE"/>
    <w:rsid w:val="00C01CFA"/>
    <w:rsid w:val="00C32762"/>
    <w:rsid w:val="00C348BB"/>
    <w:rsid w:val="00C45EDD"/>
    <w:rsid w:val="00C4778A"/>
    <w:rsid w:val="00C61D97"/>
    <w:rsid w:val="00C651C6"/>
    <w:rsid w:val="00C7136A"/>
    <w:rsid w:val="00C87BAE"/>
    <w:rsid w:val="00C9054B"/>
    <w:rsid w:val="00CA0CE8"/>
    <w:rsid w:val="00CC2764"/>
    <w:rsid w:val="00D05200"/>
    <w:rsid w:val="00DA2B26"/>
    <w:rsid w:val="00DC3F52"/>
    <w:rsid w:val="00E65F62"/>
    <w:rsid w:val="00E95CFF"/>
    <w:rsid w:val="00E976AE"/>
    <w:rsid w:val="00EA0152"/>
    <w:rsid w:val="00EC0213"/>
    <w:rsid w:val="00EE43C8"/>
    <w:rsid w:val="00EF68CF"/>
    <w:rsid w:val="00EF6ED7"/>
    <w:rsid w:val="00F014BA"/>
    <w:rsid w:val="00F16F3A"/>
    <w:rsid w:val="00F22312"/>
    <w:rsid w:val="00F42453"/>
    <w:rsid w:val="00F52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1CA4BF"/>
  <w15:chartTrackingRefBased/>
  <w15:docId w15:val="{ABF57F72-68AE-C444-A03F-F4D43A5E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2951"/>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semiHidden/>
    <w:unhideWhenUsed/>
    <w:rsid w:val="004E2951"/>
    <w:rPr>
      <w:sz w:val="20"/>
      <w:szCs w:val="20"/>
    </w:rPr>
  </w:style>
  <w:style w:type="character" w:customStyle="1" w:styleId="CommentTextChar">
    <w:name w:val="Comment Text Char"/>
    <w:basedOn w:val="DefaultParagraphFont"/>
    <w:link w:val="CommentText"/>
    <w:uiPriority w:val="99"/>
    <w:semiHidden/>
    <w:rsid w:val="004E2951"/>
    <w:rPr>
      <w:rFonts w:ascii="Calibri" w:eastAsia="Calibri" w:hAnsi="Calibri" w:cs="Calibri"/>
      <w:sz w:val="20"/>
      <w:szCs w:val="20"/>
    </w:rPr>
  </w:style>
  <w:style w:type="paragraph" w:styleId="Footer">
    <w:name w:val="footer"/>
    <w:basedOn w:val="Normal"/>
    <w:link w:val="FooterChar"/>
    <w:uiPriority w:val="99"/>
    <w:unhideWhenUsed/>
    <w:rsid w:val="004E2951"/>
    <w:pPr>
      <w:tabs>
        <w:tab w:val="center" w:pos="4680"/>
        <w:tab w:val="right" w:pos="9360"/>
      </w:tabs>
    </w:pPr>
  </w:style>
  <w:style w:type="character" w:customStyle="1" w:styleId="FooterChar">
    <w:name w:val="Footer Char"/>
    <w:basedOn w:val="DefaultParagraphFont"/>
    <w:link w:val="Footer"/>
    <w:uiPriority w:val="99"/>
    <w:rsid w:val="004E2951"/>
    <w:rPr>
      <w:rFonts w:ascii="Calibri" w:eastAsia="Calibri" w:hAnsi="Calibri" w:cs="Calibri"/>
    </w:rPr>
  </w:style>
  <w:style w:type="character" w:styleId="PageNumber">
    <w:name w:val="page number"/>
    <w:basedOn w:val="DefaultParagraphFont"/>
    <w:uiPriority w:val="99"/>
    <w:semiHidden/>
    <w:unhideWhenUsed/>
    <w:rsid w:val="004E2951"/>
  </w:style>
  <w:style w:type="character" w:styleId="LineNumber">
    <w:name w:val="line number"/>
    <w:basedOn w:val="DefaultParagraphFont"/>
    <w:uiPriority w:val="99"/>
    <w:semiHidden/>
    <w:unhideWhenUsed/>
    <w:rsid w:val="004E2951"/>
  </w:style>
  <w:style w:type="paragraph" w:styleId="ListParagraph">
    <w:name w:val="List Paragraph"/>
    <w:basedOn w:val="Normal"/>
    <w:uiPriority w:val="34"/>
    <w:qFormat/>
    <w:rsid w:val="004E2951"/>
    <w:pPr>
      <w:ind w:left="720"/>
      <w:contextualSpacing/>
    </w:pPr>
  </w:style>
  <w:style w:type="paragraph" w:styleId="Revision">
    <w:name w:val="Revision"/>
    <w:hidden/>
    <w:uiPriority w:val="99"/>
    <w:semiHidden/>
    <w:rsid w:val="00150409"/>
    <w:rPr>
      <w:rFonts w:ascii="Calibri" w:eastAsia="Calibri" w:hAnsi="Calibri" w:cs="Calibri"/>
    </w:rPr>
  </w:style>
  <w:style w:type="character" w:styleId="CommentReference">
    <w:name w:val="annotation reference"/>
    <w:basedOn w:val="DefaultParagraphFont"/>
    <w:uiPriority w:val="99"/>
    <w:semiHidden/>
    <w:unhideWhenUsed/>
    <w:rsid w:val="003A608A"/>
    <w:rPr>
      <w:sz w:val="16"/>
      <w:szCs w:val="16"/>
    </w:rPr>
  </w:style>
  <w:style w:type="paragraph" w:styleId="CommentSubject">
    <w:name w:val="annotation subject"/>
    <w:basedOn w:val="CommentText"/>
    <w:next w:val="CommentText"/>
    <w:link w:val="CommentSubjectChar"/>
    <w:uiPriority w:val="99"/>
    <w:semiHidden/>
    <w:unhideWhenUsed/>
    <w:rsid w:val="003A608A"/>
    <w:rPr>
      <w:b/>
      <w:bCs/>
    </w:rPr>
  </w:style>
  <w:style w:type="character" w:customStyle="1" w:styleId="CommentSubjectChar">
    <w:name w:val="Comment Subject Char"/>
    <w:basedOn w:val="CommentTextChar"/>
    <w:link w:val="CommentSubject"/>
    <w:uiPriority w:val="99"/>
    <w:semiHidden/>
    <w:rsid w:val="003A608A"/>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2F185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F1852"/>
    <w:rPr>
      <w:rFonts w:ascii="Times New Roman" w:eastAsia="Calibri"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5006842">
      <w:bodyDiv w:val="1"/>
      <w:marLeft w:val="0"/>
      <w:marRight w:val="0"/>
      <w:marTop w:val="0"/>
      <w:marBottom w:val="0"/>
      <w:divBdr>
        <w:top w:val="none" w:sz="0" w:space="0" w:color="auto"/>
        <w:left w:val="none" w:sz="0" w:space="0" w:color="auto"/>
        <w:bottom w:val="none" w:sz="0" w:space="0" w:color="auto"/>
        <w:right w:val="none" w:sz="0" w:space="0" w:color="auto"/>
      </w:divBdr>
    </w:div>
    <w:div w:id="1716544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oter" Target="footer1.xml"/><Relationship Id="rId48" Type="http://schemas.microsoft.com/office/2018/08/relationships/commentsExtensible" Target="commentsExtensi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ABB9E-8C65-6D41-8BAF-35A094D70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75</Pages>
  <Words>75457</Words>
  <Characters>430108</Characters>
  <Application>Microsoft Office Word</Application>
  <DocSecurity>0</DocSecurity>
  <Lines>3584</Lines>
  <Paragraphs>1009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Gold</dc:creator>
  <cp:keywords/>
  <dc:description/>
  <cp:lastModifiedBy>RPK</cp:lastModifiedBy>
  <cp:revision>65</cp:revision>
  <dcterms:created xsi:type="dcterms:W3CDTF">2022-03-17T16:03:00Z</dcterms:created>
  <dcterms:modified xsi:type="dcterms:W3CDTF">2022-03-17T17:08:00Z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36705857-f911-3d59-87c6-44a470f113d8</vt:lpwstr>
  </property>
  <property fmtid="{D5CDD505-2E9C-101B-9397-08002B2CF9AE}" pid="4" name="Mendeley Citation Style_1">
    <vt:lpwstr>http://www.zotero.org/styles/science</vt:lpwstr>
  </property>
  <property fmtid="{D5CDD505-2E9C-101B-9397-08002B2CF9AE}" pid="5" name="Mendeley Recent Style Id 0_1">
    <vt:lpwstr>http://www.zotero.org/styles/american-sociological-association</vt:lpwstr>
  </property>
  <property fmtid="{D5CDD505-2E9C-101B-9397-08002B2CF9AE}" pid="6" name="Mendeley Recent Style Name 0_1">
    <vt:lpwstr>American Sociological Association</vt:lpwstr>
  </property>
  <property fmtid="{D5CDD505-2E9C-101B-9397-08002B2CF9AE}" pid="7" name="Mendeley Recent Style Id 1_1">
    <vt:lpwstr>http://www.zotero.org/styles/conservation-genetics-resources</vt:lpwstr>
  </property>
  <property fmtid="{D5CDD505-2E9C-101B-9397-08002B2CF9AE}" pid="8" name="Mendeley Recent Style Name 1_1">
    <vt:lpwstr>Conservation Genetics Resources</vt:lpwstr>
  </property>
  <property fmtid="{D5CDD505-2E9C-101B-9397-08002B2CF9AE}" pid="9" name="Mendeley Recent Style Id 2_1">
    <vt:lpwstr>http://www.zotero.org/styles/ecology</vt:lpwstr>
  </property>
  <property fmtid="{D5CDD505-2E9C-101B-9397-08002B2CF9AE}" pid="10" name="Mendeley Recent Style Name 2_1">
    <vt:lpwstr>Ecology</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http://www.zotero.org/styles/nature</vt:lpwstr>
  </property>
  <property fmtid="{D5CDD505-2E9C-101B-9397-08002B2CF9AE}" pid="16" name="Mendeley Recent Style Name 5_1">
    <vt:lpwstr>Nature</vt:lpwstr>
  </property>
  <property fmtid="{D5CDD505-2E9C-101B-9397-08002B2CF9AE}" pid="17" name="Mendeley Recent Style Id 6_1">
    <vt:lpwstr>http://www.zotero.org/styles/plos-one</vt:lpwstr>
  </property>
  <property fmtid="{D5CDD505-2E9C-101B-9397-08002B2CF9AE}" pid="18" name="Mendeley Recent Style Name 6_1">
    <vt:lpwstr>PLOS ONE</vt:lpwstr>
  </property>
  <property fmtid="{D5CDD505-2E9C-101B-9397-08002B2CF9AE}" pid="19" name="Mendeley Recent Style Id 7_1">
    <vt:lpwstr>http://www.zotero.org/styles/pnas</vt:lpwstr>
  </property>
  <property fmtid="{D5CDD505-2E9C-101B-9397-08002B2CF9AE}" pid="20" name="Mendeley Recent Style Name 7_1">
    <vt:lpwstr>Proceedings of the National Academy of Sciences of the United States of America</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